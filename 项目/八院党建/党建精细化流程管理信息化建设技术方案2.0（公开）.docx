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right"/>
        <w:rPr>
          <w:sz w:val="18"/>
        </w:rPr>
      </w:pPr>
    </w:p>
    <w:p>
      <w:pPr>
        <w:pStyle w:val="22"/>
        <w:spacing w:line="360" w:lineRule="auto"/>
        <w:ind w:left="-8" w:leftChars="-3" w:firstLine="542" w:firstLineChars="75"/>
        <w:jc w:val="center"/>
        <w:rPr>
          <w:b/>
          <w:bCs/>
          <w:sz w:val="72"/>
          <w:szCs w:val="72"/>
        </w:rPr>
      </w:pPr>
      <w:bookmarkStart w:id="0" w:name="_Toc17807693"/>
      <w:bookmarkStart w:id="1" w:name="_Toc17806264"/>
    </w:p>
    <w:p>
      <w:pPr>
        <w:pStyle w:val="22"/>
        <w:spacing w:line="360" w:lineRule="auto"/>
        <w:jc w:val="center"/>
        <w:rPr>
          <w:b/>
          <w:bCs/>
          <w:sz w:val="84"/>
          <w:szCs w:val="84"/>
        </w:rPr>
      </w:pPr>
      <w:r>
        <w:rPr>
          <w:rFonts w:hint="eastAsia"/>
          <w:b/>
          <w:bCs/>
          <w:sz w:val="84"/>
          <w:szCs w:val="84"/>
        </w:rPr>
        <w:t>航天一院党建精细化流程管理系统</w:t>
      </w:r>
      <w:bookmarkEnd w:id="0"/>
      <w:bookmarkEnd w:id="1"/>
      <w:r>
        <w:rPr>
          <w:rFonts w:hint="eastAsia"/>
          <w:b/>
          <w:bCs/>
          <w:sz w:val="84"/>
          <w:szCs w:val="84"/>
        </w:rPr>
        <w:t>（一期）</w:t>
      </w:r>
    </w:p>
    <w:p>
      <w:pPr>
        <w:pStyle w:val="50"/>
        <w:spacing w:line="360" w:lineRule="auto"/>
        <w:rPr>
          <w:b/>
          <w:sz w:val="84"/>
          <w:szCs w:val="84"/>
        </w:rPr>
      </w:pPr>
      <w:r>
        <w:rPr>
          <w:rFonts w:hint="eastAsia"/>
          <w:b/>
          <w:sz w:val="84"/>
          <w:szCs w:val="84"/>
        </w:rPr>
        <w:t>技术方案</w:t>
      </w:r>
    </w:p>
    <w:p>
      <w:pPr>
        <w:pStyle w:val="22"/>
        <w:spacing w:line="360" w:lineRule="auto"/>
        <w:ind w:left="-8" w:leftChars="-3" w:firstLine="240" w:firstLineChars="75"/>
        <w:jc w:val="center"/>
        <w:rPr>
          <w:bCs/>
          <w:sz w:val="32"/>
          <w:szCs w:val="32"/>
        </w:rPr>
      </w:pPr>
      <w:r>
        <w:rPr>
          <w:rFonts w:hint="eastAsia"/>
          <w:bCs/>
          <w:sz w:val="32"/>
          <w:szCs w:val="32"/>
        </w:rPr>
        <w:t>（版本号</w:t>
      </w:r>
      <w:r>
        <w:rPr>
          <w:rFonts w:hint="eastAsia"/>
          <w:bCs/>
          <w:sz w:val="32"/>
          <w:szCs w:val="32"/>
          <w:lang w:val="en-US" w:eastAsia="zh-CN"/>
        </w:rPr>
        <w:t>2</w:t>
      </w:r>
      <w:r>
        <w:rPr>
          <w:rFonts w:hint="eastAsia"/>
          <w:bCs/>
          <w:sz w:val="32"/>
          <w:szCs w:val="32"/>
        </w:rPr>
        <w:t>.0</w:t>
      </w:r>
      <w:r>
        <w:rPr>
          <w:bCs/>
          <w:sz w:val="32"/>
          <w:szCs w:val="32"/>
        </w:rPr>
        <w:t>）</w:t>
      </w:r>
    </w:p>
    <w:p>
      <w:pPr>
        <w:pStyle w:val="50"/>
        <w:spacing w:line="360" w:lineRule="auto"/>
        <w:rPr>
          <w:b/>
        </w:rPr>
      </w:pPr>
    </w:p>
    <w:p>
      <w:pPr>
        <w:pStyle w:val="50"/>
        <w:spacing w:line="360" w:lineRule="auto"/>
        <w:rPr>
          <w:b/>
        </w:rPr>
      </w:pPr>
    </w:p>
    <w:p>
      <w:pPr>
        <w:pStyle w:val="50"/>
        <w:spacing w:line="360" w:lineRule="auto"/>
        <w:rPr>
          <w:b/>
        </w:rPr>
      </w:pPr>
    </w:p>
    <w:p>
      <w:pPr>
        <w:pStyle w:val="50"/>
        <w:spacing w:line="360" w:lineRule="auto"/>
        <w:rPr>
          <w:b/>
        </w:rPr>
      </w:pPr>
    </w:p>
    <w:p>
      <w:pPr>
        <w:pStyle w:val="50"/>
        <w:spacing w:line="360" w:lineRule="auto"/>
        <w:rPr>
          <w:b/>
        </w:rPr>
      </w:pPr>
    </w:p>
    <w:p>
      <w:pPr>
        <w:pStyle w:val="50"/>
        <w:spacing w:line="360" w:lineRule="auto"/>
        <w:rPr>
          <w:b/>
        </w:rPr>
      </w:pPr>
    </w:p>
    <w:p>
      <w:pPr>
        <w:spacing w:line="360" w:lineRule="auto"/>
        <w:jc w:val="center"/>
        <w:rPr>
          <w:b/>
          <w:sz w:val="44"/>
          <w:szCs w:val="44"/>
        </w:rPr>
      </w:pPr>
      <w:r>
        <w:rPr>
          <w:rFonts w:hint="eastAsia"/>
          <w:b/>
          <w:sz w:val="44"/>
          <w:szCs w:val="44"/>
        </w:rPr>
        <w:t>航天万源有限公司</w:t>
      </w:r>
    </w:p>
    <w:p>
      <w:pPr>
        <w:spacing w:line="360" w:lineRule="auto"/>
        <w:jc w:val="center"/>
        <w:rPr>
          <w:rFonts w:ascii="宋体" w:hAnsi="宋体"/>
          <w:b/>
          <w:sz w:val="40"/>
          <w:szCs w:val="48"/>
        </w:rPr>
        <w:sectPr>
          <w:headerReference r:id="rId7" w:type="first"/>
          <w:footerReference r:id="rId10" w:type="first"/>
          <w:headerReference r:id="rId5" w:type="default"/>
          <w:footerReference r:id="rId8" w:type="default"/>
          <w:headerReference r:id="rId6" w:type="even"/>
          <w:footerReference r:id="rId9" w:type="even"/>
          <w:pgSz w:w="11906" w:h="16838"/>
          <w:pgMar w:top="1440" w:right="1287" w:bottom="1440" w:left="1259" w:header="851" w:footer="992" w:gutter="0"/>
          <w:cols w:space="720" w:num="1"/>
          <w:titlePg/>
          <w:docGrid w:type="lines" w:linePitch="312" w:charSpace="0"/>
        </w:sectPr>
      </w:pPr>
      <w:r>
        <w:rPr>
          <w:rFonts w:hint="eastAsia" w:ascii="宋体" w:hAnsi="宋体"/>
          <w:b/>
          <w:sz w:val="40"/>
          <w:szCs w:val="48"/>
        </w:rPr>
        <w:t>2019年1月</w:t>
      </w:r>
    </w:p>
    <w:p>
      <w:pPr>
        <w:spacing w:before="156" w:beforeLines="50" w:after="156" w:afterLines="50"/>
        <w:jc w:val="center"/>
        <w:rPr>
          <w:b/>
          <w:sz w:val="30"/>
          <w:szCs w:val="30"/>
        </w:rPr>
      </w:pPr>
      <w:r>
        <w:rPr>
          <w:rFonts w:hint="eastAsia"/>
          <w:b/>
          <w:sz w:val="30"/>
          <w:szCs w:val="30"/>
        </w:rPr>
        <w:t>修订版本</w:t>
      </w:r>
    </w:p>
    <w:tbl>
      <w:tblPr>
        <w:tblStyle w:val="38"/>
        <w:tblW w:w="772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4"/>
        <w:gridCol w:w="1119"/>
        <w:gridCol w:w="912"/>
        <w:gridCol w:w="3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3" w:hRule="atLeast"/>
          <w:jc w:val="center"/>
        </w:trPr>
        <w:tc>
          <w:tcPr>
            <w:tcW w:w="1944" w:type="dxa"/>
            <w:shd w:val="clear" w:color="auto" w:fill="F3F3F3"/>
            <w:noWrap/>
            <w:vAlign w:val="center"/>
          </w:tcPr>
          <w:p>
            <w:pPr>
              <w:jc w:val="center"/>
              <w:rPr>
                <w:b/>
                <w:sz w:val="24"/>
              </w:rPr>
            </w:pPr>
            <w:r>
              <w:rPr>
                <w:rFonts w:hint="eastAsia"/>
                <w:b/>
                <w:sz w:val="24"/>
              </w:rPr>
              <w:t>修订日期</w:t>
            </w:r>
          </w:p>
        </w:tc>
        <w:tc>
          <w:tcPr>
            <w:tcW w:w="1119" w:type="dxa"/>
            <w:shd w:val="clear" w:color="auto" w:fill="F3F3F3"/>
            <w:noWrap/>
            <w:vAlign w:val="center"/>
          </w:tcPr>
          <w:p>
            <w:pPr>
              <w:jc w:val="center"/>
              <w:rPr>
                <w:b/>
                <w:sz w:val="24"/>
              </w:rPr>
            </w:pPr>
            <w:r>
              <w:rPr>
                <w:rFonts w:hint="eastAsia"/>
                <w:b/>
                <w:sz w:val="24"/>
              </w:rPr>
              <w:t>作者</w:t>
            </w:r>
          </w:p>
        </w:tc>
        <w:tc>
          <w:tcPr>
            <w:tcW w:w="912" w:type="dxa"/>
            <w:shd w:val="clear" w:color="auto" w:fill="F3F3F3"/>
            <w:noWrap/>
            <w:vAlign w:val="center"/>
          </w:tcPr>
          <w:p>
            <w:pPr>
              <w:jc w:val="center"/>
              <w:rPr>
                <w:b/>
                <w:sz w:val="24"/>
              </w:rPr>
            </w:pPr>
            <w:r>
              <w:rPr>
                <w:rFonts w:hint="eastAsia"/>
                <w:b/>
                <w:sz w:val="24"/>
              </w:rPr>
              <w:t>版本</w:t>
            </w:r>
          </w:p>
        </w:tc>
        <w:tc>
          <w:tcPr>
            <w:tcW w:w="3750" w:type="dxa"/>
            <w:shd w:val="clear" w:color="auto" w:fill="F3F3F3"/>
            <w:noWrap/>
            <w:vAlign w:val="center"/>
          </w:tcPr>
          <w:p>
            <w:pPr>
              <w:jc w:val="center"/>
              <w:rPr>
                <w:b/>
                <w:sz w:val="24"/>
              </w:rPr>
            </w:pPr>
            <w:r>
              <w:rPr>
                <w:rFonts w:hint="eastAsia"/>
                <w:b/>
                <w:sz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5" w:hRule="atLeast"/>
          <w:jc w:val="center"/>
        </w:trPr>
        <w:tc>
          <w:tcPr>
            <w:tcW w:w="1944" w:type="dxa"/>
            <w:noWrap/>
            <w:vAlign w:val="center"/>
          </w:tcPr>
          <w:p>
            <w:pPr>
              <w:jc w:val="center"/>
              <w:rPr>
                <w:rFonts w:ascii="宋体" w:hAnsi="宋体"/>
                <w:sz w:val="21"/>
                <w:szCs w:val="21"/>
              </w:rPr>
            </w:pPr>
            <w:r>
              <w:rPr>
                <w:rFonts w:hint="eastAsia" w:ascii="宋体" w:hAnsi="宋体"/>
                <w:sz w:val="21"/>
                <w:szCs w:val="21"/>
              </w:rPr>
              <w:t>2019年1月22日</w:t>
            </w:r>
          </w:p>
        </w:tc>
        <w:tc>
          <w:tcPr>
            <w:tcW w:w="1119" w:type="dxa"/>
            <w:noWrap/>
            <w:vAlign w:val="center"/>
          </w:tcPr>
          <w:p>
            <w:pPr>
              <w:jc w:val="center"/>
              <w:rPr>
                <w:rFonts w:ascii="宋体" w:hAnsi="宋体"/>
                <w:sz w:val="21"/>
                <w:szCs w:val="21"/>
              </w:rPr>
            </w:pPr>
          </w:p>
        </w:tc>
        <w:tc>
          <w:tcPr>
            <w:tcW w:w="912" w:type="dxa"/>
            <w:noWrap/>
            <w:vAlign w:val="center"/>
          </w:tcPr>
          <w:p>
            <w:pPr>
              <w:jc w:val="center"/>
              <w:rPr>
                <w:rFonts w:ascii="宋体" w:hAnsi="宋体"/>
                <w:sz w:val="21"/>
                <w:szCs w:val="21"/>
              </w:rPr>
            </w:pPr>
            <w:r>
              <w:rPr>
                <w:rFonts w:hint="eastAsia" w:ascii="宋体" w:hAnsi="宋体"/>
                <w:sz w:val="21"/>
                <w:szCs w:val="21"/>
              </w:rPr>
              <w:t>1.0</w:t>
            </w:r>
          </w:p>
        </w:tc>
        <w:tc>
          <w:tcPr>
            <w:tcW w:w="3750" w:type="dxa"/>
            <w:noWrap/>
            <w:vAlign w:val="center"/>
          </w:tcPr>
          <w:p>
            <w:pPr>
              <w:jc w:val="center"/>
              <w:rPr>
                <w:rFonts w:ascii="宋体" w:hAnsi="宋体"/>
                <w:sz w:val="21"/>
                <w:szCs w:val="21"/>
              </w:rPr>
            </w:pPr>
            <w:r>
              <w:rPr>
                <w:rFonts w:hint="eastAsia" w:ascii="宋体" w:hAnsi="宋体"/>
                <w:sz w:val="21"/>
                <w:szCs w:val="21"/>
              </w:rPr>
              <w:t>初版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jc w:val="center"/>
        </w:trPr>
        <w:tc>
          <w:tcPr>
            <w:tcW w:w="1944" w:type="dxa"/>
            <w:noWrap/>
            <w:vAlign w:val="center"/>
          </w:tcPr>
          <w:p>
            <w:pPr>
              <w:jc w:val="center"/>
              <w:rPr>
                <w:rFonts w:hint="eastAsia" w:ascii="宋体" w:hAnsi="宋体" w:eastAsia="宋体"/>
                <w:sz w:val="21"/>
                <w:szCs w:val="21"/>
                <w:lang w:val="en-US" w:eastAsia="zh-CN"/>
              </w:rPr>
            </w:pPr>
            <w:r>
              <w:rPr>
                <w:rFonts w:hint="eastAsia" w:ascii="宋体" w:hAnsi="宋体"/>
                <w:sz w:val="21"/>
                <w:szCs w:val="21"/>
                <w:lang w:val="en-US" w:eastAsia="zh-CN"/>
              </w:rPr>
              <w:t>2019年2月25日</w:t>
            </w:r>
          </w:p>
        </w:tc>
        <w:tc>
          <w:tcPr>
            <w:tcW w:w="1119" w:type="dxa"/>
            <w:noWrap/>
            <w:vAlign w:val="center"/>
          </w:tcPr>
          <w:p>
            <w:pPr>
              <w:rPr>
                <w:rFonts w:ascii="宋体" w:hAnsi="宋体"/>
                <w:sz w:val="21"/>
                <w:szCs w:val="21"/>
              </w:rPr>
            </w:pPr>
          </w:p>
        </w:tc>
        <w:tc>
          <w:tcPr>
            <w:tcW w:w="912" w:type="dxa"/>
            <w:noWrap/>
            <w:vAlign w:val="center"/>
          </w:tcPr>
          <w:p>
            <w:pPr>
              <w:jc w:val="center"/>
              <w:rPr>
                <w:rFonts w:hint="eastAsia" w:ascii="宋体" w:hAnsi="宋体" w:eastAsia="宋体"/>
                <w:sz w:val="21"/>
                <w:szCs w:val="21"/>
                <w:lang w:val="en-US" w:eastAsia="zh-CN"/>
              </w:rPr>
            </w:pPr>
            <w:r>
              <w:rPr>
                <w:rFonts w:hint="eastAsia" w:ascii="宋体" w:hAnsi="宋体"/>
                <w:sz w:val="21"/>
                <w:szCs w:val="21"/>
                <w:lang w:val="en-US" w:eastAsia="zh-CN"/>
              </w:rPr>
              <w:t>2.0</w:t>
            </w:r>
          </w:p>
        </w:tc>
        <w:tc>
          <w:tcPr>
            <w:tcW w:w="3750" w:type="dxa"/>
            <w:noWrap/>
            <w:vAlign w:val="center"/>
          </w:tcPr>
          <w:p>
            <w:pPr>
              <w:jc w:val="center"/>
              <w:rPr>
                <w:rFonts w:hint="eastAsia" w:ascii="宋体" w:hAnsi="宋体" w:eastAsia="宋体"/>
                <w:sz w:val="21"/>
                <w:szCs w:val="21"/>
                <w:lang w:val="en-US" w:eastAsia="zh-CN"/>
              </w:rPr>
            </w:pPr>
            <w:r>
              <w:rPr>
                <w:rFonts w:hint="eastAsia" w:ascii="宋体" w:hAnsi="宋体"/>
                <w:sz w:val="21"/>
                <w:szCs w:val="21"/>
                <w:lang w:val="en-US" w:eastAsia="zh-CN"/>
              </w:rPr>
              <w:t>修订版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5" w:hRule="atLeast"/>
          <w:jc w:val="center"/>
        </w:trPr>
        <w:tc>
          <w:tcPr>
            <w:tcW w:w="1944" w:type="dxa"/>
            <w:noWrap/>
            <w:vAlign w:val="center"/>
          </w:tcPr>
          <w:p>
            <w:pPr>
              <w:rPr>
                <w:rFonts w:ascii="宋体" w:hAnsi="宋体"/>
                <w:sz w:val="21"/>
                <w:szCs w:val="21"/>
              </w:rPr>
            </w:pPr>
          </w:p>
        </w:tc>
        <w:tc>
          <w:tcPr>
            <w:tcW w:w="1119" w:type="dxa"/>
            <w:noWrap/>
            <w:vAlign w:val="center"/>
          </w:tcPr>
          <w:p>
            <w:pPr>
              <w:rPr>
                <w:rFonts w:ascii="宋体" w:hAnsi="宋体"/>
                <w:sz w:val="21"/>
                <w:szCs w:val="21"/>
              </w:rPr>
            </w:pPr>
          </w:p>
        </w:tc>
        <w:tc>
          <w:tcPr>
            <w:tcW w:w="912" w:type="dxa"/>
            <w:noWrap/>
            <w:vAlign w:val="center"/>
          </w:tcPr>
          <w:p>
            <w:pPr>
              <w:rPr>
                <w:rFonts w:ascii="宋体" w:hAnsi="宋体"/>
                <w:sz w:val="21"/>
                <w:szCs w:val="21"/>
              </w:rPr>
            </w:pPr>
          </w:p>
        </w:tc>
        <w:tc>
          <w:tcPr>
            <w:tcW w:w="3750" w:type="dxa"/>
            <w:noWrap/>
            <w:vAlign w:val="center"/>
          </w:tcPr>
          <w:p>
            <w:pP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5" w:hRule="atLeast"/>
          <w:jc w:val="center"/>
        </w:trPr>
        <w:tc>
          <w:tcPr>
            <w:tcW w:w="1944" w:type="dxa"/>
            <w:noWrap/>
            <w:vAlign w:val="center"/>
          </w:tcPr>
          <w:p>
            <w:pPr>
              <w:rPr>
                <w:rFonts w:ascii="宋体" w:hAnsi="宋体"/>
                <w:sz w:val="21"/>
                <w:szCs w:val="21"/>
              </w:rPr>
            </w:pPr>
          </w:p>
        </w:tc>
        <w:tc>
          <w:tcPr>
            <w:tcW w:w="1119" w:type="dxa"/>
            <w:noWrap/>
            <w:vAlign w:val="center"/>
          </w:tcPr>
          <w:p>
            <w:pPr>
              <w:rPr>
                <w:rFonts w:ascii="宋体" w:hAnsi="宋体"/>
                <w:sz w:val="21"/>
                <w:szCs w:val="21"/>
              </w:rPr>
            </w:pPr>
          </w:p>
        </w:tc>
        <w:tc>
          <w:tcPr>
            <w:tcW w:w="912" w:type="dxa"/>
            <w:noWrap/>
            <w:vAlign w:val="center"/>
          </w:tcPr>
          <w:p>
            <w:pPr>
              <w:rPr>
                <w:rFonts w:ascii="宋体" w:hAnsi="宋体"/>
                <w:sz w:val="21"/>
                <w:szCs w:val="21"/>
              </w:rPr>
            </w:pPr>
          </w:p>
        </w:tc>
        <w:tc>
          <w:tcPr>
            <w:tcW w:w="3750" w:type="dxa"/>
            <w:noWrap/>
            <w:vAlign w:val="center"/>
          </w:tcPr>
          <w:p>
            <w:pP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5" w:hRule="atLeast"/>
          <w:jc w:val="center"/>
        </w:trPr>
        <w:tc>
          <w:tcPr>
            <w:tcW w:w="1944" w:type="dxa"/>
            <w:noWrap/>
            <w:vAlign w:val="center"/>
          </w:tcPr>
          <w:p>
            <w:pPr>
              <w:rPr>
                <w:rFonts w:ascii="宋体" w:hAnsi="宋体"/>
                <w:sz w:val="21"/>
                <w:szCs w:val="21"/>
              </w:rPr>
            </w:pPr>
          </w:p>
        </w:tc>
        <w:tc>
          <w:tcPr>
            <w:tcW w:w="1119" w:type="dxa"/>
            <w:noWrap/>
            <w:vAlign w:val="center"/>
          </w:tcPr>
          <w:p>
            <w:pPr>
              <w:rPr>
                <w:rFonts w:ascii="宋体" w:hAnsi="宋体"/>
                <w:sz w:val="21"/>
                <w:szCs w:val="21"/>
              </w:rPr>
            </w:pPr>
          </w:p>
        </w:tc>
        <w:tc>
          <w:tcPr>
            <w:tcW w:w="912" w:type="dxa"/>
            <w:noWrap/>
            <w:vAlign w:val="center"/>
          </w:tcPr>
          <w:p>
            <w:pPr>
              <w:rPr>
                <w:rFonts w:ascii="宋体" w:hAnsi="宋体"/>
                <w:sz w:val="21"/>
                <w:szCs w:val="21"/>
              </w:rPr>
            </w:pPr>
          </w:p>
        </w:tc>
        <w:tc>
          <w:tcPr>
            <w:tcW w:w="3750" w:type="dxa"/>
            <w:noWrap/>
            <w:vAlign w:val="center"/>
          </w:tcPr>
          <w:p>
            <w:pP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5" w:hRule="atLeast"/>
          <w:jc w:val="center"/>
        </w:trPr>
        <w:tc>
          <w:tcPr>
            <w:tcW w:w="1944" w:type="dxa"/>
            <w:noWrap/>
            <w:vAlign w:val="center"/>
          </w:tcPr>
          <w:p>
            <w:pPr>
              <w:rPr>
                <w:rFonts w:ascii="宋体" w:hAnsi="宋体"/>
                <w:sz w:val="21"/>
                <w:szCs w:val="21"/>
              </w:rPr>
            </w:pPr>
          </w:p>
        </w:tc>
        <w:tc>
          <w:tcPr>
            <w:tcW w:w="1119" w:type="dxa"/>
            <w:noWrap/>
            <w:vAlign w:val="center"/>
          </w:tcPr>
          <w:p>
            <w:pPr>
              <w:rPr>
                <w:rFonts w:ascii="宋体" w:hAnsi="宋体"/>
                <w:sz w:val="21"/>
                <w:szCs w:val="21"/>
              </w:rPr>
            </w:pPr>
          </w:p>
        </w:tc>
        <w:tc>
          <w:tcPr>
            <w:tcW w:w="912" w:type="dxa"/>
            <w:noWrap/>
            <w:vAlign w:val="center"/>
          </w:tcPr>
          <w:p>
            <w:pPr>
              <w:rPr>
                <w:rFonts w:ascii="宋体" w:hAnsi="宋体"/>
                <w:sz w:val="21"/>
                <w:szCs w:val="21"/>
              </w:rPr>
            </w:pPr>
          </w:p>
        </w:tc>
        <w:tc>
          <w:tcPr>
            <w:tcW w:w="3750" w:type="dxa"/>
            <w:noWrap/>
            <w:vAlign w:val="center"/>
          </w:tcPr>
          <w:p>
            <w:pPr>
              <w:rPr>
                <w:rFonts w:ascii="宋体" w:hAnsi="宋体"/>
                <w:sz w:val="21"/>
                <w:szCs w:val="21"/>
              </w:rPr>
            </w:pPr>
          </w:p>
        </w:tc>
      </w:tr>
    </w:tbl>
    <w:p>
      <w:pPr>
        <w:spacing w:line="360" w:lineRule="auto"/>
      </w:pPr>
    </w:p>
    <w:p>
      <w:pPr>
        <w:pStyle w:val="2"/>
        <w:ind w:firstLine="560"/>
      </w:pPr>
    </w:p>
    <w:p>
      <w:pPr>
        <w:pStyle w:val="2"/>
        <w:ind w:firstLine="560"/>
      </w:pPr>
    </w:p>
    <w:p>
      <w:pPr>
        <w:pStyle w:val="2"/>
        <w:ind w:firstLine="560"/>
      </w:pPr>
    </w:p>
    <w:p>
      <w:pPr>
        <w:pStyle w:val="2"/>
        <w:ind w:firstLine="560"/>
      </w:pPr>
    </w:p>
    <w:p>
      <w:pPr>
        <w:pStyle w:val="2"/>
        <w:ind w:firstLine="560"/>
      </w:pPr>
    </w:p>
    <w:p>
      <w:pPr>
        <w:pStyle w:val="2"/>
        <w:ind w:firstLine="560"/>
      </w:pPr>
    </w:p>
    <w:p>
      <w:pPr>
        <w:pStyle w:val="2"/>
        <w:ind w:firstLine="560"/>
      </w:pPr>
    </w:p>
    <w:p>
      <w:pPr>
        <w:pStyle w:val="2"/>
        <w:ind w:firstLine="560"/>
      </w:pPr>
    </w:p>
    <w:p>
      <w:pPr>
        <w:pStyle w:val="2"/>
        <w:ind w:firstLine="560"/>
      </w:pPr>
    </w:p>
    <w:p>
      <w:pPr>
        <w:pStyle w:val="2"/>
        <w:ind w:firstLine="560"/>
      </w:pPr>
    </w:p>
    <w:p>
      <w:pPr>
        <w:pStyle w:val="2"/>
        <w:ind w:firstLine="560"/>
      </w:pPr>
    </w:p>
    <w:p>
      <w:pPr>
        <w:pStyle w:val="2"/>
        <w:ind w:firstLine="560"/>
      </w:pPr>
    </w:p>
    <w:p>
      <w:pPr>
        <w:pStyle w:val="2"/>
        <w:ind w:firstLine="560"/>
      </w:pPr>
    </w:p>
    <w:p>
      <w:pPr>
        <w:pStyle w:val="2"/>
        <w:ind w:firstLine="560"/>
      </w:pPr>
    </w:p>
    <w:p>
      <w:pPr>
        <w:pStyle w:val="2"/>
        <w:ind w:firstLine="560"/>
      </w:pPr>
    </w:p>
    <w:p>
      <w:pPr>
        <w:pStyle w:val="41"/>
        <w:spacing w:line="360" w:lineRule="auto"/>
        <w:ind w:firstLine="0" w:firstLineChars="0"/>
        <w:outlineLvl w:val="0"/>
        <w:rPr>
          <w:rFonts w:hint="eastAsia" w:ascii="黑体" w:hAnsi="黑体" w:eastAsia="黑体" w:cs="黑体"/>
          <w:b/>
          <w:bCs/>
          <w:sz w:val="44"/>
          <w:szCs w:val="44"/>
        </w:rPr>
      </w:pPr>
    </w:p>
    <w:p>
      <w:pPr>
        <w:rPr>
          <w:rFonts w:hint="eastAsia" w:ascii="黑体" w:hAnsi="黑体" w:eastAsia="黑体" w:cs="黑体"/>
          <w:b/>
          <w:bCs/>
          <w:sz w:val="44"/>
          <w:szCs w:val="44"/>
        </w:rPr>
      </w:pPr>
      <w:r>
        <w:rPr>
          <w:rFonts w:hint="eastAsia" w:ascii="黑体" w:hAnsi="黑体" w:eastAsia="黑体" w:cs="黑体"/>
          <w:b/>
          <w:bCs/>
          <w:sz w:val="44"/>
          <w:szCs w:val="44"/>
        </w:rPr>
        <w:t>1 引言</w:t>
      </w:r>
    </w:p>
    <w:p>
      <w:pPr>
        <w:pStyle w:val="41"/>
        <w:spacing w:line="360" w:lineRule="auto"/>
        <w:ind w:firstLine="0" w:firstLineChars="0"/>
        <w:outlineLvl w:val="0"/>
        <w:rPr>
          <w:rStyle w:val="37"/>
          <w:rFonts w:hint="eastAsia" w:ascii="黑体" w:hAnsi="黑体" w:eastAsia="黑体" w:cs="黑体"/>
          <w:sz w:val="32"/>
          <w:szCs w:val="32"/>
        </w:rPr>
      </w:pPr>
    </w:p>
    <w:p>
      <w:pPr>
        <w:ind w:firstLine="321" w:firstLineChars="100"/>
        <w:rPr>
          <w:rFonts w:hint="eastAsia" w:ascii="黑体" w:hAnsi="黑体" w:eastAsia="黑体" w:cs="黑体"/>
          <w:b/>
          <w:bCs/>
          <w:sz w:val="32"/>
          <w:szCs w:val="32"/>
        </w:rPr>
      </w:pPr>
      <w:bookmarkStart w:id="2" w:name="_Toc31970"/>
      <w:bookmarkStart w:id="3" w:name="_Toc27614"/>
      <w:bookmarkStart w:id="242" w:name="_GoBack"/>
      <w:bookmarkEnd w:id="242"/>
      <w:r>
        <w:rPr>
          <w:rFonts w:hint="eastAsia" w:ascii="黑体" w:hAnsi="黑体" w:eastAsia="黑体" w:cs="黑体"/>
          <w:b/>
          <w:bCs/>
          <w:sz w:val="32"/>
          <w:szCs w:val="32"/>
        </w:rPr>
        <w:t>1.1编写目的</w:t>
      </w:r>
      <w:bookmarkEnd w:id="2"/>
      <w:bookmarkEnd w:id="3"/>
    </w:p>
    <w:p>
      <w:pPr>
        <w:spacing w:line="360" w:lineRule="auto"/>
        <w:ind w:firstLine="560" w:firstLineChars="200"/>
        <w:rPr>
          <w:rFonts w:ascii="宋体" w:hAnsi="宋体"/>
          <w:szCs w:val="28"/>
        </w:rPr>
      </w:pPr>
      <w:r>
        <w:rPr>
          <w:rFonts w:hint="eastAsia" w:ascii="宋体" w:hAnsi="宋体"/>
          <w:szCs w:val="28"/>
        </w:rPr>
        <w:t>在习近平新时代中国特色社会主义思想和党的十九大精神指引下，面对新时代全面从严治党不断向纵、深推进的高要求，院党委针对目前院党建工作中存在的横向水平不一致、纵向不同程度衰减等问题，借鉴在型号研制和质量管理领域的先进经验，深入推进党建工作创新，实施党建流程精细化建设，为院坚决打赢“两大翻身仗”、推动改革稳定发展、落实全面从严治党打下坚实的组织基础。</w:t>
      </w:r>
    </w:p>
    <w:p>
      <w:pPr>
        <w:spacing w:line="360" w:lineRule="auto"/>
        <w:ind w:firstLine="560" w:firstLineChars="200"/>
      </w:pPr>
      <w:r>
        <w:rPr>
          <w:rFonts w:hint="eastAsia" w:ascii="宋体" w:hAnsi="宋体"/>
          <w:szCs w:val="28"/>
        </w:rPr>
        <w:t>按照院党委关于党建精细化流程信息化管理建设的总体要求，以对标解决“党建水平横向不均、党建责任纵向衰减”问题为出发点和落脚点，依托现有的“</w:t>
      </w:r>
      <w:del w:id="0" w:author="刘柏豪" w:date="2019-02-25T10:53:10Z">
        <w:r>
          <w:rPr>
            <w:rFonts w:hint="eastAsia" w:ascii="宋体" w:hAnsi="宋体"/>
            <w:szCs w:val="28"/>
            <w:lang w:val="en-US"/>
          </w:rPr>
          <w:delText>航天一院党建云</w:delText>
        </w:r>
      </w:del>
      <w:ins w:id="1" w:author="刘柏豪" w:date="2019-02-25T10:53:11Z">
        <w:r>
          <w:rPr>
            <w:rFonts w:hint="eastAsia" w:ascii="宋体" w:hAnsi="宋体"/>
            <w:szCs w:val="28"/>
            <w:lang w:val="en-US" w:eastAsia="zh-CN"/>
          </w:rPr>
          <w:t>航天</w:t>
        </w:r>
      </w:ins>
      <w:ins w:id="2" w:author="刘柏豪" w:date="2019-02-25T10:53:15Z">
        <w:r>
          <w:rPr>
            <w:rFonts w:hint="eastAsia" w:ascii="宋体" w:hAnsi="宋体"/>
            <w:szCs w:val="28"/>
            <w:lang w:val="en-US" w:eastAsia="zh-CN"/>
          </w:rPr>
          <w:t>一院</w:t>
        </w:r>
      </w:ins>
      <w:ins w:id="3" w:author="刘柏豪" w:date="2019-02-25T10:53:17Z">
        <w:r>
          <w:rPr>
            <w:rFonts w:hint="eastAsia" w:ascii="宋体" w:hAnsi="宋体"/>
            <w:szCs w:val="28"/>
            <w:lang w:val="en-US" w:eastAsia="zh-CN"/>
          </w:rPr>
          <w:t>党建云</w:t>
        </w:r>
      </w:ins>
      <w:ins w:id="4" w:author="刘柏豪" w:date="2019-02-25T10:53:18Z">
        <w:r>
          <w:rPr>
            <w:rFonts w:hint="eastAsia" w:ascii="宋体" w:hAnsi="宋体"/>
            <w:szCs w:val="28"/>
            <w:lang w:val="en-US" w:eastAsia="zh-CN"/>
          </w:rPr>
          <w:t>管理</w:t>
        </w:r>
      </w:ins>
      <w:ins w:id="5" w:author="刘柏豪" w:date="2019-02-25T10:53:20Z">
        <w:r>
          <w:rPr>
            <w:rFonts w:hint="eastAsia" w:ascii="宋体" w:hAnsi="宋体"/>
            <w:szCs w:val="28"/>
            <w:lang w:val="en-US" w:eastAsia="zh-CN"/>
          </w:rPr>
          <w:t>系统</w:t>
        </w:r>
      </w:ins>
      <w:r>
        <w:rPr>
          <w:rFonts w:hint="eastAsia" w:ascii="宋体" w:hAnsi="宋体"/>
          <w:szCs w:val="28"/>
        </w:rPr>
        <w:t>”</w:t>
      </w:r>
      <w:del w:id="6" w:author="刘柏豪" w:date="2019-02-25T10:53:41Z">
        <w:r>
          <w:rPr>
            <w:rFonts w:hint="eastAsia" w:ascii="宋体" w:hAnsi="宋体"/>
            <w:szCs w:val="28"/>
          </w:rPr>
          <w:delText>管理平台</w:delText>
        </w:r>
      </w:del>
      <w:r>
        <w:rPr>
          <w:rFonts w:hint="eastAsia" w:ascii="宋体" w:hAnsi="宋体"/>
          <w:szCs w:val="28"/>
        </w:rPr>
        <w:t>，面向移动端和PC端进行开发建设，实现党务工作信息化，对业务功能层和展示层进行内容开发拓展。</w:t>
      </w:r>
    </w:p>
    <w:p>
      <w:pPr>
        <w:spacing w:line="360" w:lineRule="auto"/>
        <w:ind w:firstLine="560" w:firstLineChars="200"/>
      </w:pPr>
      <w:r>
        <w:rPr>
          <w:rFonts w:hint="eastAsia" w:ascii="宋体" w:hAnsi="宋体"/>
          <w:szCs w:val="28"/>
        </w:rPr>
        <w:t>在优化构建流程体系、形成院党建工作指导性文件的基础上，</w:t>
      </w:r>
      <w:commentRangeStart w:id="0"/>
      <w:commentRangeStart w:id="1"/>
      <w:r>
        <w:rPr>
          <w:rFonts w:hint="eastAsia" w:ascii="宋体" w:hAnsi="宋体"/>
          <w:szCs w:val="28"/>
        </w:rPr>
        <w:t>以“航天一院党建云管理系统”</w:t>
      </w:r>
      <w:del w:id="7" w:author="刘柏豪" w:date="2019-02-26T10:52:55Z">
        <w:r>
          <w:rPr>
            <w:rFonts w:hint="eastAsia" w:ascii="宋体" w:hAnsi="宋体"/>
            <w:szCs w:val="28"/>
            <w:lang w:val="en-US"/>
          </w:rPr>
          <w:delText>平台</w:delText>
        </w:r>
        <w:commentRangeEnd w:id="0"/>
      </w:del>
      <w:r>
        <w:rPr>
          <w:rStyle w:val="37"/>
        </w:rPr>
        <w:commentReference w:id="0"/>
      </w:r>
      <w:commentRangeEnd w:id="1"/>
      <w:r>
        <w:commentReference w:id="1"/>
      </w:r>
      <w:r>
        <w:rPr>
          <w:rFonts w:hint="eastAsia" w:ascii="宋体" w:hAnsi="宋体"/>
          <w:szCs w:val="28"/>
        </w:rPr>
        <w:t>为依托，推进建立流程信息化智能平台，将党建工作流程和配套文件融入平台，实时推送信息，形成流程运行约束程序，做到流程清晰可见，实现“不见面督办”。</w:t>
      </w:r>
    </w:p>
    <w:p>
      <w:pPr>
        <w:pStyle w:val="2"/>
        <w:ind w:firstLine="321" w:firstLineChars="100"/>
        <w:outlineLvl w:val="1"/>
        <w:rPr>
          <w:rFonts w:ascii="黑体" w:hAnsi="黑体" w:eastAsia="黑体" w:cs="黑体"/>
          <w:b/>
          <w:bCs/>
          <w:sz w:val="32"/>
          <w:szCs w:val="32"/>
        </w:rPr>
      </w:pPr>
      <w:bookmarkStart w:id="4" w:name="_Toc16250"/>
      <w:r>
        <w:rPr>
          <w:rFonts w:hint="eastAsia" w:ascii="黑体" w:hAnsi="黑体" w:eastAsia="黑体" w:cs="黑体"/>
          <w:b/>
          <w:bCs/>
          <w:sz w:val="32"/>
          <w:szCs w:val="32"/>
        </w:rPr>
        <w:t>1.2项目背景</w:t>
      </w:r>
      <w:bookmarkEnd w:id="4"/>
    </w:p>
    <w:p>
      <w:pPr>
        <w:pStyle w:val="2"/>
        <w:ind w:firstLine="560"/>
        <w:rPr>
          <w:rFonts w:ascii="宋体" w:hAnsi="宋体"/>
          <w:szCs w:val="28"/>
        </w:rPr>
      </w:pPr>
      <w:r>
        <w:rPr>
          <w:rFonts w:ascii="宋体" w:hAnsi="宋体"/>
          <w:szCs w:val="28"/>
        </w:rPr>
        <w:t>习近平总书记深刻指出，将信息技术应用到党建工作中，既是信息化时代发展的客观要求，也是党建工作改革创新的必然要求。随着现代科学技术的迅猛发展，信息化已成为人类社会发展的必然趋势。信息技术与人类生产生活交汇融合，突破了经济社会的传统边界，对社会发展、国家治理及政党建设都带来了巨大影响、重大机遇和严峻挑战。我们党作为马克思主义执政党，必须高度重视信息革命的重大作用和深远影响，抓住机遇、应对挑战，在党的建设中自觉运用现代信息技术，不断提高党建信息化水平，确保我们党始终走在时代前列</w:t>
      </w:r>
      <w:r>
        <w:rPr>
          <w:rFonts w:hint="eastAsia" w:ascii="宋体" w:hAnsi="宋体"/>
          <w:szCs w:val="28"/>
        </w:rPr>
        <w:t>。</w:t>
      </w:r>
    </w:p>
    <w:p>
      <w:pPr>
        <w:pStyle w:val="2"/>
        <w:ind w:firstLine="560"/>
        <w:rPr>
          <w:rFonts w:ascii="宋体" w:hAnsi="宋体"/>
          <w:szCs w:val="28"/>
        </w:rPr>
      </w:pPr>
      <w:r>
        <w:rPr>
          <w:rFonts w:hint="eastAsia" w:ascii="宋体" w:hAnsi="宋体"/>
          <w:szCs w:val="28"/>
        </w:rPr>
        <w:t>对此,在院政工部的信任和带领下，在院规划部的指导下，结合事业部前期开发建设各项目的实践经验、运营经验和对信息化工作的认识。通过前期反复多次的沟通，依托事业部</w:t>
      </w:r>
      <w:commentRangeStart w:id="2"/>
      <w:r>
        <w:rPr>
          <w:rFonts w:hint="eastAsia" w:ascii="宋体" w:hAnsi="宋体"/>
          <w:szCs w:val="28"/>
        </w:rPr>
        <w:t>“</w:t>
      </w:r>
      <w:del w:id="8" w:author="李振" w:date="2019-02-22T13:30:00Z">
        <w:r>
          <w:rPr>
            <w:rFonts w:hint="eastAsia" w:ascii="宋体" w:hAnsi="宋体"/>
            <w:szCs w:val="28"/>
          </w:rPr>
          <w:delText>航天一院党建云管理系统</w:delText>
        </w:r>
      </w:del>
      <w:ins w:id="9" w:author="李振" w:date="2019-02-22T13:30:00Z">
        <w:r>
          <w:rPr>
            <w:rFonts w:hint="eastAsia" w:ascii="宋体" w:hAnsi="宋体"/>
            <w:szCs w:val="28"/>
          </w:rPr>
          <w:t>航天一院党建云</w:t>
        </w:r>
      </w:ins>
      <w:r>
        <w:rPr>
          <w:rFonts w:hint="eastAsia" w:ascii="宋体" w:hAnsi="宋体"/>
          <w:szCs w:val="28"/>
        </w:rPr>
        <w:t>”</w:t>
      </w:r>
      <w:commentRangeEnd w:id="2"/>
      <w:r>
        <w:commentReference w:id="2"/>
      </w:r>
      <w:r>
        <w:rPr>
          <w:rFonts w:hint="eastAsia" w:ascii="宋体" w:hAnsi="宋体"/>
          <w:szCs w:val="28"/>
        </w:rPr>
        <w:t xml:space="preserve">的开发和运营经验，承担 </w:t>
      </w:r>
      <w:del w:id="10" w:author="李振" w:date="2019-02-22T13:51:00Z">
        <w:commentRangeStart w:id="3"/>
        <w:r>
          <w:rPr>
            <w:rFonts w:hint="eastAsia" w:ascii="宋体" w:hAnsi="宋体"/>
            <w:szCs w:val="28"/>
          </w:rPr>
          <w:delText>“航天一院党建精细化管理系统”</w:delText>
        </w:r>
      </w:del>
      <w:ins w:id="11" w:author="李振" w:date="2019-02-22T13:51:00Z">
        <w:r>
          <w:rPr>
            <w:rFonts w:hint="eastAsia" w:ascii="宋体" w:hAnsi="宋体"/>
            <w:szCs w:val="28"/>
          </w:rPr>
          <w:t>航天一院党建精细化管理系统</w:t>
        </w:r>
        <w:commentRangeEnd w:id="3"/>
      </w:ins>
      <w:r>
        <w:commentReference w:id="3"/>
      </w:r>
      <w:r>
        <w:rPr>
          <w:rFonts w:hint="eastAsia" w:ascii="宋体" w:hAnsi="宋体"/>
          <w:szCs w:val="28"/>
        </w:rPr>
        <w:t>的开发建设，基于新型云架构方式，覆盖全院两级党委、党支部和全体党员。通过近3个月的集智攻关，</w:t>
      </w:r>
      <w:r>
        <w:rPr>
          <w:rFonts w:hint="eastAsia" w:ascii="宋体" w:hAnsi="宋体"/>
          <w:szCs w:val="28"/>
          <w:highlight w:val="none"/>
        </w:rPr>
        <w:t>于2018年7月在院第七次党代会2018年年会上顺利发布上线</w:t>
      </w:r>
      <w:r>
        <w:rPr>
          <w:rFonts w:hint="eastAsia" w:ascii="宋体" w:hAnsi="宋体"/>
          <w:szCs w:val="28"/>
        </w:rPr>
        <w:t>，目前“</w:t>
      </w:r>
      <w:del w:id="12" w:author="李振" w:date="2019-02-22T13:30:00Z">
        <w:commentRangeStart w:id="4"/>
        <w:r>
          <w:rPr>
            <w:rFonts w:hint="eastAsia" w:ascii="宋体" w:hAnsi="宋体"/>
            <w:szCs w:val="28"/>
          </w:rPr>
          <w:delText>航天一院党建云管理系统</w:delText>
        </w:r>
      </w:del>
      <w:ins w:id="13" w:author="李振" w:date="2019-02-22T13:30:00Z">
        <w:r>
          <w:rPr>
            <w:rFonts w:hint="eastAsia" w:ascii="宋体" w:hAnsi="宋体"/>
            <w:szCs w:val="28"/>
          </w:rPr>
          <w:t>航天一院党建云</w:t>
        </w:r>
        <w:commentRangeEnd w:id="4"/>
      </w:ins>
      <w:r>
        <w:commentReference w:id="4"/>
      </w:r>
      <w:r>
        <w:rPr>
          <w:rFonts w:hint="eastAsia" w:ascii="宋体" w:hAnsi="宋体"/>
          <w:szCs w:val="28"/>
        </w:rPr>
        <w:t>”</w:t>
      </w:r>
      <w:del w:id="14" w:author="刘柏豪" w:date="2019-02-26T12:55:34Z">
        <w:r>
          <w:rPr>
            <w:rFonts w:hint="eastAsia" w:ascii="宋体" w:hAnsi="宋体"/>
            <w:szCs w:val="28"/>
          </w:rPr>
          <w:delText>平台</w:delText>
        </w:r>
      </w:del>
      <w:r>
        <w:rPr>
          <w:rFonts w:hint="eastAsia" w:ascii="宋体" w:hAnsi="宋体"/>
          <w:szCs w:val="28"/>
        </w:rPr>
        <w:t>已实现院内京区单位全覆盖，覆盖党员12000余名，成为院党建重要支撑平台。</w:t>
      </w:r>
    </w:p>
    <w:p>
      <w:pPr>
        <w:pStyle w:val="41"/>
        <w:spacing w:line="360" w:lineRule="auto"/>
        <w:ind w:firstLine="422"/>
        <w:outlineLvl w:val="2"/>
        <w:rPr>
          <w:rFonts w:ascii="黑体" w:hAnsi="黑体" w:eastAsia="黑体" w:cs="黑体"/>
          <w:b/>
          <w:bCs/>
          <w:sz w:val="28"/>
          <w:szCs w:val="28"/>
        </w:rPr>
      </w:pPr>
      <w:bookmarkStart w:id="5" w:name="_Toc19987"/>
      <w:bookmarkStart w:id="6" w:name="_Toc533164688"/>
      <w:bookmarkStart w:id="7" w:name="_Toc21813"/>
      <w:r>
        <w:rPr>
          <w:rFonts w:hint="eastAsia" w:ascii="黑体" w:hAnsi="黑体" w:eastAsia="黑体" w:cs="黑体"/>
          <w:b/>
          <w:bCs/>
          <w:sz w:val="28"/>
          <w:szCs w:val="28"/>
        </w:rPr>
        <w:t>1.2.1规范党建工作有力抓手</w:t>
      </w:r>
      <w:bookmarkEnd w:id="5"/>
      <w:bookmarkEnd w:id="6"/>
      <w:bookmarkEnd w:id="7"/>
    </w:p>
    <w:p>
      <w:pPr>
        <w:spacing w:line="360" w:lineRule="auto"/>
        <w:ind w:firstLine="560" w:firstLineChars="200"/>
        <w:rPr>
          <w:rFonts w:ascii="宋体" w:hAnsi="宋体"/>
          <w:szCs w:val="28"/>
        </w:rPr>
      </w:pPr>
      <w:r>
        <w:rPr>
          <w:rFonts w:hint="eastAsia" w:ascii="宋体" w:hAnsi="宋体"/>
          <w:szCs w:val="28"/>
        </w:rPr>
        <w:t>利用现代信息技术手段，优化思维、优化方式、优化机制，根据党建精细化流程管理指导书，全方位提高我院党建工作规范化、智慧化水平，把党建工作落细落实，形成实效。</w:t>
      </w:r>
    </w:p>
    <w:p>
      <w:pPr>
        <w:pStyle w:val="41"/>
        <w:spacing w:line="360" w:lineRule="auto"/>
        <w:ind w:firstLine="422"/>
        <w:outlineLvl w:val="2"/>
        <w:rPr>
          <w:rFonts w:ascii="黑体" w:hAnsi="黑体" w:eastAsia="黑体" w:cs="黑体"/>
          <w:b/>
          <w:bCs/>
          <w:sz w:val="28"/>
          <w:szCs w:val="28"/>
        </w:rPr>
      </w:pPr>
      <w:bookmarkStart w:id="8" w:name="_Toc1724"/>
      <w:bookmarkStart w:id="9" w:name="_Toc21871"/>
      <w:bookmarkStart w:id="10" w:name="_Toc533164689"/>
      <w:r>
        <w:rPr>
          <w:rFonts w:hint="eastAsia" w:ascii="黑体" w:hAnsi="黑体" w:eastAsia="黑体" w:cs="黑体"/>
          <w:b/>
          <w:bCs/>
          <w:sz w:val="28"/>
          <w:szCs w:val="28"/>
        </w:rPr>
        <w:t>1.2.2建立二维机制，实现线上线下有机融合</w:t>
      </w:r>
      <w:bookmarkEnd w:id="8"/>
      <w:bookmarkEnd w:id="9"/>
      <w:bookmarkEnd w:id="10"/>
    </w:p>
    <w:p>
      <w:pPr>
        <w:spacing w:line="360" w:lineRule="auto"/>
        <w:ind w:firstLine="560" w:firstLineChars="200"/>
        <w:rPr>
          <w:rFonts w:ascii="宋体" w:hAnsi="宋体"/>
          <w:szCs w:val="28"/>
        </w:rPr>
      </w:pPr>
      <w:r>
        <w:rPr>
          <w:rFonts w:ascii="宋体" w:hAnsi="宋体"/>
          <w:szCs w:val="28"/>
        </w:rPr>
        <w:t>将党建的传统优势与新的信息技术手段有机融合起来，筑牢线上线下两大阵地，用线上党建支持线下党建、用线上活动促进线下管理，实现线上线下统筹推进、良性互动</w:t>
      </w:r>
      <w:r>
        <w:rPr>
          <w:rFonts w:hint="eastAsia" w:ascii="宋体" w:hAnsi="宋体"/>
          <w:szCs w:val="28"/>
        </w:rPr>
        <w:t>。</w:t>
      </w:r>
    </w:p>
    <w:p>
      <w:pPr>
        <w:pStyle w:val="41"/>
        <w:spacing w:line="360" w:lineRule="auto"/>
        <w:ind w:firstLine="422"/>
        <w:outlineLvl w:val="2"/>
        <w:rPr>
          <w:rFonts w:ascii="黑体" w:hAnsi="黑体" w:eastAsia="黑体" w:cs="黑体"/>
          <w:b/>
          <w:bCs/>
          <w:sz w:val="28"/>
          <w:szCs w:val="28"/>
        </w:rPr>
      </w:pPr>
      <w:bookmarkStart w:id="11" w:name="_Toc30609"/>
      <w:bookmarkStart w:id="12" w:name="_Toc533164690"/>
      <w:bookmarkStart w:id="13" w:name="_Toc342"/>
      <w:r>
        <w:rPr>
          <w:rFonts w:hint="eastAsia" w:ascii="黑体" w:hAnsi="黑体" w:eastAsia="黑体" w:cs="黑体"/>
          <w:b/>
          <w:bCs/>
          <w:sz w:val="28"/>
          <w:szCs w:val="28"/>
        </w:rPr>
        <w:t>1.2.3推动构建党建工作新格局</w:t>
      </w:r>
      <w:bookmarkEnd w:id="11"/>
      <w:bookmarkEnd w:id="12"/>
      <w:bookmarkEnd w:id="13"/>
    </w:p>
    <w:p>
      <w:pPr>
        <w:spacing w:line="360" w:lineRule="auto"/>
        <w:ind w:firstLine="560" w:firstLineChars="200"/>
      </w:pPr>
      <w:r>
        <w:rPr>
          <w:rFonts w:ascii="宋体" w:hAnsi="宋体"/>
          <w:szCs w:val="28"/>
        </w:rPr>
        <w:t>提高党建信息化的应用范围</w:t>
      </w:r>
      <w:r>
        <w:rPr>
          <w:rFonts w:hint="eastAsia" w:ascii="宋体" w:hAnsi="宋体"/>
          <w:szCs w:val="28"/>
        </w:rPr>
        <w:t>，</w:t>
      </w:r>
      <w:r>
        <w:rPr>
          <w:rFonts w:ascii="宋体" w:hAnsi="宋体"/>
          <w:szCs w:val="28"/>
        </w:rPr>
        <w:t>扩大党建信息化的覆盖面和影响力</w:t>
      </w:r>
      <w:r>
        <w:rPr>
          <w:rFonts w:hint="eastAsia" w:ascii="宋体" w:hAnsi="宋体"/>
          <w:szCs w:val="28"/>
        </w:rPr>
        <w:t>，是</w:t>
      </w:r>
      <w:r>
        <w:rPr>
          <w:rFonts w:ascii="宋体" w:hAnsi="宋体"/>
          <w:szCs w:val="28"/>
        </w:rPr>
        <w:t>构建统一部署、统一指挥、上下联动、运行高效的</w:t>
      </w:r>
      <w:r>
        <w:rPr>
          <w:rFonts w:hint="eastAsia" w:ascii="宋体" w:hAnsi="宋体"/>
          <w:szCs w:val="28"/>
        </w:rPr>
        <w:t>党建</w:t>
      </w:r>
      <w:r>
        <w:rPr>
          <w:rFonts w:ascii="宋体" w:hAnsi="宋体"/>
          <w:szCs w:val="28"/>
        </w:rPr>
        <w:t>工作格局</w:t>
      </w:r>
      <w:r>
        <w:rPr>
          <w:rFonts w:hint="eastAsia" w:ascii="宋体" w:hAnsi="宋体"/>
          <w:szCs w:val="28"/>
        </w:rPr>
        <w:t>的有效路径和方法。</w:t>
      </w:r>
    </w:p>
    <w:p>
      <w:pPr>
        <w:pStyle w:val="41"/>
        <w:spacing w:line="360" w:lineRule="auto"/>
        <w:ind w:firstLine="321" w:firstLineChars="100"/>
        <w:outlineLvl w:val="1"/>
        <w:rPr>
          <w:rFonts w:ascii="黑体" w:hAnsi="黑体" w:eastAsia="黑体" w:cs="黑体"/>
          <w:b/>
          <w:bCs/>
          <w:sz w:val="32"/>
          <w:szCs w:val="32"/>
        </w:rPr>
      </w:pPr>
      <w:bookmarkStart w:id="14" w:name="_Toc26598"/>
      <w:bookmarkStart w:id="15" w:name="_Toc91325659"/>
      <w:bookmarkStart w:id="16" w:name="_Toc344210896"/>
      <w:bookmarkStart w:id="17" w:name="_Toc13179"/>
      <w:r>
        <w:rPr>
          <w:rFonts w:hint="eastAsia" w:ascii="黑体" w:hAnsi="黑体" w:eastAsia="黑体" w:cs="黑体"/>
          <w:b/>
          <w:bCs/>
          <w:sz w:val="32"/>
          <w:szCs w:val="32"/>
        </w:rPr>
        <w:t>1.3术语说明</w:t>
      </w:r>
      <w:bookmarkEnd w:id="14"/>
      <w:bookmarkEnd w:id="15"/>
      <w:bookmarkEnd w:id="16"/>
      <w:bookmarkEnd w:id="17"/>
    </w:p>
    <w:tbl>
      <w:tblPr>
        <w:tblStyle w:val="38"/>
        <w:tblW w:w="9860" w:type="dxa"/>
        <w:jc w:val="center"/>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719"/>
        <w:gridCol w:w="3201"/>
        <w:gridCol w:w="5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cantSplit/>
          <w:trHeight w:val="315" w:hRule="atLeast"/>
          <w:jc w:val="center"/>
        </w:trPr>
        <w:tc>
          <w:tcPr>
            <w:tcW w:w="719" w:type="dxa"/>
            <w:noWrap/>
          </w:tcPr>
          <w:p>
            <w:pPr>
              <w:pStyle w:val="54"/>
              <w:spacing w:line="360" w:lineRule="auto"/>
            </w:pPr>
            <w:r>
              <w:rPr>
                <w:rFonts w:hint="eastAsia"/>
              </w:rPr>
              <w:t>序号</w:t>
            </w:r>
          </w:p>
        </w:tc>
        <w:tc>
          <w:tcPr>
            <w:tcW w:w="3201" w:type="dxa"/>
            <w:noWrap/>
            <w:vAlign w:val="center"/>
          </w:tcPr>
          <w:p>
            <w:pPr>
              <w:pStyle w:val="54"/>
              <w:spacing w:line="360" w:lineRule="auto"/>
            </w:pPr>
            <w:r>
              <w:rPr>
                <w:rFonts w:hint="eastAsia"/>
              </w:rPr>
              <w:t>名词</w:t>
            </w:r>
          </w:p>
        </w:tc>
        <w:tc>
          <w:tcPr>
            <w:tcW w:w="5940" w:type="dxa"/>
            <w:noWrap/>
            <w:vAlign w:val="center"/>
          </w:tcPr>
          <w:p>
            <w:pPr>
              <w:pStyle w:val="54"/>
              <w:spacing w:line="360" w:lineRule="auto"/>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cantSplit/>
          <w:trHeight w:val="315" w:hRule="atLeast"/>
          <w:jc w:val="center"/>
        </w:trPr>
        <w:tc>
          <w:tcPr>
            <w:tcW w:w="719" w:type="dxa"/>
            <w:noWrap/>
          </w:tcPr>
          <w:p>
            <w:pPr>
              <w:pStyle w:val="45"/>
              <w:spacing w:line="360" w:lineRule="auto"/>
              <w:jc w:val="center"/>
              <w:rPr>
                <w:sz w:val="24"/>
              </w:rPr>
            </w:pPr>
            <w:r>
              <w:rPr>
                <w:rFonts w:hint="eastAsia"/>
                <w:sz w:val="24"/>
              </w:rPr>
              <w:t>1</w:t>
            </w:r>
          </w:p>
        </w:tc>
        <w:tc>
          <w:tcPr>
            <w:tcW w:w="3201" w:type="dxa"/>
            <w:noWrap/>
            <w:vAlign w:val="center"/>
          </w:tcPr>
          <w:p>
            <w:pPr>
              <w:pStyle w:val="45"/>
              <w:spacing w:line="360" w:lineRule="auto"/>
              <w:jc w:val="center"/>
              <w:rPr>
                <w:sz w:val="24"/>
              </w:rPr>
            </w:pPr>
            <w:del w:id="15" w:author="李振" w:date="2019-02-22T13:30:00Z">
              <w:commentRangeStart w:id="5"/>
              <w:r>
                <w:rPr>
                  <w:rFonts w:hint="eastAsia"/>
                  <w:sz w:val="24"/>
                </w:rPr>
                <w:delText>航天一院党建云管理系统</w:delText>
              </w:r>
            </w:del>
            <w:ins w:id="16" w:author="李振" w:date="2019-02-22T13:30:00Z">
              <w:r>
                <w:rPr>
                  <w:rFonts w:hint="eastAsia"/>
                  <w:sz w:val="24"/>
                </w:rPr>
                <w:t>航天一院党建云</w:t>
              </w:r>
              <w:commentRangeEnd w:id="5"/>
            </w:ins>
            <w:r>
              <w:commentReference w:id="5"/>
            </w:r>
          </w:p>
        </w:tc>
        <w:tc>
          <w:tcPr>
            <w:tcW w:w="5940" w:type="dxa"/>
            <w:noWrap/>
            <w:vAlign w:val="center"/>
          </w:tcPr>
          <w:p>
            <w:pPr>
              <w:pStyle w:val="45"/>
              <w:spacing w:line="360" w:lineRule="auto"/>
              <w:jc w:val="center"/>
              <w:rPr>
                <w:sz w:val="24"/>
              </w:rPr>
            </w:pPr>
            <w:r>
              <w:rPr>
                <w:rFonts w:hint="eastAsia"/>
                <w:sz w:val="24"/>
              </w:rPr>
              <w:t>目前我院在用党务工作后台管理平台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cantSplit/>
          <w:trHeight w:val="315" w:hRule="atLeast"/>
          <w:jc w:val="center"/>
        </w:trPr>
        <w:tc>
          <w:tcPr>
            <w:tcW w:w="719" w:type="dxa"/>
            <w:noWrap/>
          </w:tcPr>
          <w:p>
            <w:pPr>
              <w:pStyle w:val="45"/>
              <w:spacing w:line="360" w:lineRule="auto"/>
              <w:jc w:val="center"/>
              <w:rPr>
                <w:sz w:val="24"/>
              </w:rPr>
            </w:pPr>
            <w:r>
              <w:rPr>
                <w:rFonts w:hint="eastAsia"/>
                <w:sz w:val="24"/>
              </w:rPr>
              <w:t>2</w:t>
            </w:r>
          </w:p>
        </w:tc>
        <w:tc>
          <w:tcPr>
            <w:tcW w:w="3201" w:type="dxa"/>
            <w:noWrap/>
            <w:vAlign w:val="center"/>
          </w:tcPr>
          <w:p>
            <w:pPr>
              <w:pStyle w:val="45"/>
              <w:spacing w:line="360" w:lineRule="auto"/>
              <w:jc w:val="center"/>
              <w:rPr>
                <w:sz w:val="24"/>
              </w:rPr>
            </w:pPr>
            <w:r>
              <w:rPr>
                <w:rFonts w:hint="eastAsia"/>
                <w:sz w:val="24"/>
              </w:rPr>
              <w:t>航天一院党建精细化管理系统</w:t>
            </w:r>
          </w:p>
        </w:tc>
        <w:tc>
          <w:tcPr>
            <w:tcW w:w="5940" w:type="dxa"/>
            <w:noWrap/>
            <w:vAlign w:val="center"/>
          </w:tcPr>
          <w:p>
            <w:pPr>
              <w:pStyle w:val="45"/>
              <w:spacing w:line="360" w:lineRule="auto"/>
              <w:jc w:val="center"/>
            </w:pPr>
            <w:r>
              <w:rPr>
                <w:rFonts w:hint="eastAsia"/>
              </w:rPr>
              <w:t>依托党建云管理系统对业务功能的开发和拓展</w:t>
            </w:r>
          </w:p>
        </w:tc>
      </w:tr>
    </w:tbl>
    <w:p>
      <w:pPr>
        <w:pStyle w:val="41"/>
        <w:spacing w:line="360" w:lineRule="auto"/>
        <w:ind w:firstLine="321" w:firstLineChars="100"/>
        <w:outlineLvl w:val="1"/>
        <w:rPr>
          <w:rFonts w:ascii="黑体" w:hAnsi="黑体" w:eastAsia="黑体" w:cs="黑体"/>
          <w:b/>
          <w:bCs/>
          <w:sz w:val="32"/>
          <w:szCs w:val="32"/>
        </w:rPr>
      </w:pPr>
      <w:bookmarkStart w:id="18" w:name="_Toc91325660"/>
      <w:bookmarkStart w:id="19" w:name="_Toc344210897"/>
      <w:bookmarkStart w:id="20" w:name="_Toc30722"/>
      <w:bookmarkStart w:id="21" w:name="_Toc25930"/>
      <w:r>
        <w:rPr>
          <w:rFonts w:hint="eastAsia" w:ascii="黑体" w:hAnsi="黑体" w:eastAsia="黑体" w:cs="黑体"/>
          <w:b/>
          <w:bCs/>
          <w:sz w:val="32"/>
          <w:szCs w:val="32"/>
        </w:rPr>
        <w:t>1.4参考资料</w:t>
      </w:r>
      <w:bookmarkEnd w:id="18"/>
      <w:bookmarkEnd w:id="19"/>
      <w:bookmarkEnd w:id="20"/>
      <w:bookmarkEnd w:id="21"/>
    </w:p>
    <w:p>
      <w:pPr>
        <w:pStyle w:val="41"/>
        <w:spacing w:line="360" w:lineRule="auto"/>
        <w:ind w:firstLine="422"/>
        <w:outlineLvl w:val="2"/>
        <w:rPr>
          <w:rFonts w:ascii="黑体" w:hAnsi="黑体" w:eastAsia="黑体" w:cs="黑体"/>
          <w:b/>
          <w:bCs/>
          <w:sz w:val="28"/>
          <w:szCs w:val="28"/>
        </w:rPr>
      </w:pPr>
      <w:bookmarkStart w:id="22" w:name="_Toc25611"/>
      <w:bookmarkStart w:id="23" w:name="_Toc32089"/>
      <w:r>
        <w:rPr>
          <w:rFonts w:hint="eastAsia" w:ascii="黑体" w:hAnsi="黑体" w:eastAsia="黑体" w:cs="黑体"/>
          <w:b/>
          <w:bCs/>
          <w:sz w:val="28"/>
          <w:szCs w:val="28"/>
        </w:rPr>
        <w:t>1.4.1 政策法规</w:t>
      </w:r>
      <w:bookmarkEnd w:id="22"/>
      <w:bookmarkEnd w:id="23"/>
    </w:p>
    <w:p>
      <w:pPr>
        <w:pStyle w:val="41"/>
        <w:numPr>
          <w:ilvl w:val="0"/>
          <w:numId w:val="4"/>
        </w:numPr>
        <w:spacing w:line="360" w:lineRule="auto"/>
        <w:ind w:firstLineChars="0"/>
        <w:rPr>
          <w:rFonts w:ascii="宋体" w:hAnsi="宋体"/>
          <w:sz w:val="28"/>
          <w:szCs w:val="28"/>
        </w:rPr>
      </w:pPr>
      <w:bookmarkStart w:id="24" w:name="_Toc344210898"/>
      <w:r>
        <w:rPr>
          <w:rFonts w:hint="eastAsia" w:ascii="宋体" w:hAnsi="宋体"/>
          <w:sz w:val="28"/>
          <w:szCs w:val="28"/>
        </w:rPr>
        <w:t>《中国共产党章程》</w:t>
      </w:r>
    </w:p>
    <w:p>
      <w:pPr>
        <w:pStyle w:val="41"/>
        <w:numPr>
          <w:ilvl w:val="0"/>
          <w:numId w:val="4"/>
        </w:numPr>
        <w:spacing w:line="360" w:lineRule="auto"/>
        <w:ind w:firstLineChars="0"/>
        <w:rPr>
          <w:rFonts w:ascii="宋体" w:hAnsi="宋体"/>
          <w:sz w:val="28"/>
          <w:szCs w:val="28"/>
        </w:rPr>
      </w:pPr>
      <w:r>
        <w:rPr>
          <w:rFonts w:hint="eastAsia" w:ascii="宋体" w:hAnsi="宋体"/>
          <w:sz w:val="28"/>
          <w:szCs w:val="28"/>
        </w:rPr>
        <w:t>《关于新形势下党内政治生活的若干准则》</w:t>
      </w:r>
    </w:p>
    <w:p>
      <w:pPr>
        <w:pStyle w:val="41"/>
        <w:numPr>
          <w:ilvl w:val="0"/>
          <w:numId w:val="4"/>
        </w:numPr>
        <w:spacing w:line="360" w:lineRule="auto"/>
        <w:ind w:firstLineChars="0"/>
        <w:rPr>
          <w:rFonts w:ascii="宋体" w:hAnsi="宋体"/>
          <w:sz w:val="28"/>
          <w:szCs w:val="28"/>
        </w:rPr>
      </w:pPr>
      <w:r>
        <w:rPr>
          <w:rFonts w:hint="eastAsia" w:ascii="宋体" w:hAnsi="宋体"/>
          <w:sz w:val="28"/>
          <w:szCs w:val="28"/>
        </w:rPr>
        <w:t>《中国共产党党和国家机关基层组织工作条例》</w:t>
      </w:r>
    </w:p>
    <w:p>
      <w:pPr>
        <w:pStyle w:val="41"/>
        <w:numPr>
          <w:ilvl w:val="0"/>
          <w:numId w:val="4"/>
        </w:numPr>
        <w:spacing w:line="360" w:lineRule="auto"/>
        <w:ind w:firstLineChars="0"/>
        <w:rPr>
          <w:rFonts w:ascii="宋体" w:hAnsi="宋体"/>
          <w:sz w:val="28"/>
          <w:szCs w:val="28"/>
        </w:rPr>
      </w:pPr>
      <w:r>
        <w:rPr>
          <w:rFonts w:hint="eastAsia" w:ascii="宋体" w:hAnsi="宋体"/>
          <w:sz w:val="28"/>
          <w:szCs w:val="28"/>
        </w:rPr>
        <w:t>《中国共产党党内监督条例》</w:t>
      </w:r>
    </w:p>
    <w:p>
      <w:pPr>
        <w:pStyle w:val="41"/>
        <w:numPr>
          <w:ilvl w:val="0"/>
          <w:numId w:val="4"/>
        </w:numPr>
        <w:spacing w:line="360" w:lineRule="auto"/>
        <w:ind w:firstLineChars="0"/>
        <w:rPr>
          <w:rFonts w:ascii="宋体" w:hAnsi="宋体"/>
          <w:sz w:val="28"/>
          <w:szCs w:val="28"/>
        </w:rPr>
      </w:pPr>
      <w:r>
        <w:rPr>
          <w:rFonts w:hint="eastAsia" w:ascii="宋体" w:hAnsi="宋体"/>
          <w:sz w:val="28"/>
          <w:szCs w:val="28"/>
        </w:rPr>
        <w:t>《关于进一步加强和改进离退休干部工作的意见》（中办发〔</w:t>
      </w:r>
      <w:r>
        <w:rPr>
          <w:rFonts w:ascii="宋体" w:hAnsi="宋体"/>
          <w:sz w:val="28"/>
          <w:szCs w:val="28"/>
        </w:rPr>
        <w:t>2016</w:t>
      </w:r>
      <w:r>
        <w:rPr>
          <w:rFonts w:hint="eastAsia" w:ascii="宋体" w:hAnsi="宋体"/>
          <w:sz w:val="28"/>
          <w:szCs w:val="28"/>
        </w:rPr>
        <w:t>〕</w:t>
      </w:r>
      <w:r>
        <w:rPr>
          <w:rFonts w:ascii="宋体" w:hAnsi="宋体"/>
          <w:sz w:val="28"/>
          <w:szCs w:val="28"/>
        </w:rPr>
        <w:t>3</w:t>
      </w:r>
      <w:r>
        <w:rPr>
          <w:rFonts w:hint="eastAsia" w:ascii="宋体" w:hAnsi="宋体"/>
          <w:sz w:val="28"/>
          <w:szCs w:val="28"/>
        </w:rPr>
        <w:t>号）</w:t>
      </w:r>
    </w:p>
    <w:p>
      <w:pPr>
        <w:pStyle w:val="41"/>
        <w:numPr>
          <w:ilvl w:val="0"/>
          <w:numId w:val="4"/>
        </w:numPr>
        <w:spacing w:line="360" w:lineRule="auto"/>
        <w:ind w:firstLineChars="0"/>
        <w:rPr>
          <w:rFonts w:ascii="宋体" w:hAnsi="宋体"/>
          <w:sz w:val="28"/>
          <w:szCs w:val="28"/>
        </w:rPr>
      </w:pPr>
      <w:r>
        <w:rPr>
          <w:rFonts w:hint="eastAsia" w:ascii="宋体" w:hAnsi="宋体"/>
          <w:sz w:val="28"/>
          <w:szCs w:val="28"/>
        </w:rPr>
        <w:t>《国家信息化领导小组关于我国电子政务建设指导意见》（中办发</w:t>
      </w:r>
      <w:r>
        <w:rPr>
          <w:rFonts w:ascii="宋体" w:hAnsi="宋体"/>
          <w:sz w:val="28"/>
          <w:szCs w:val="28"/>
        </w:rPr>
        <w:t>[2002]17</w:t>
      </w:r>
      <w:r>
        <w:rPr>
          <w:rFonts w:hint="eastAsia" w:ascii="宋体" w:hAnsi="宋体"/>
          <w:sz w:val="28"/>
          <w:szCs w:val="28"/>
        </w:rPr>
        <w:t>号）</w:t>
      </w:r>
    </w:p>
    <w:p>
      <w:pPr>
        <w:pStyle w:val="41"/>
        <w:numPr>
          <w:ilvl w:val="0"/>
          <w:numId w:val="4"/>
        </w:numPr>
        <w:spacing w:line="360" w:lineRule="auto"/>
        <w:ind w:firstLineChars="0"/>
        <w:rPr>
          <w:rFonts w:ascii="宋体" w:hAnsi="宋体"/>
          <w:sz w:val="28"/>
          <w:szCs w:val="28"/>
        </w:rPr>
      </w:pPr>
      <w:r>
        <w:rPr>
          <w:rFonts w:hint="eastAsia" w:ascii="宋体" w:hAnsi="宋体"/>
          <w:sz w:val="28"/>
          <w:szCs w:val="28"/>
        </w:rPr>
        <w:t>《北京市党政机关计算机网络与信息安全管理办法》（京办发</w:t>
      </w:r>
      <w:r>
        <w:rPr>
          <w:rFonts w:ascii="宋体" w:hAnsi="宋体"/>
          <w:sz w:val="28"/>
          <w:szCs w:val="28"/>
        </w:rPr>
        <w:t>[2001]27</w:t>
      </w:r>
      <w:r>
        <w:rPr>
          <w:rFonts w:hint="eastAsia" w:ascii="宋体" w:hAnsi="宋体"/>
          <w:sz w:val="28"/>
          <w:szCs w:val="28"/>
        </w:rPr>
        <w:t>号）</w:t>
      </w:r>
    </w:p>
    <w:p>
      <w:pPr>
        <w:pStyle w:val="41"/>
        <w:numPr>
          <w:ilvl w:val="0"/>
          <w:numId w:val="4"/>
        </w:numPr>
        <w:spacing w:line="360" w:lineRule="auto"/>
        <w:ind w:firstLineChars="0"/>
        <w:rPr>
          <w:rFonts w:ascii="宋体" w:hAnsi="宋体"/>
          <w:sz w:val="28"/>
          <w:szCs w:val="28"/>
        </w:rPr>
      </w:pPr>
      <w:r>
        <w:rPr>
          <w:rFonts w:hint="eastAsia" w:ascii="宋体" w:hAnsi="宋体"/>
          <w:sz w:val="28"/>
          <w:szCs w:val="28"/>
        </w:rPr>
        <w:t>《</w:t>
      </w:r>
      <w:r>
        <w:rPr>
          <w:rFonts w:ascii="宋体" w:hAnsi="宋体"/>
          <w:sz w:val="28"/>
          <w:szCs w:val="28"/>
        </w:rPr>
        <w:t>&lt;</w:t>
      </w:r>
      <w:r>
        <w:rPr>
          <w:rFonts w:hint="eastAsia" w:ascii="宋体" w:hAnsi="宋体"/>
          <w:sz w:val="28"/>
          <w:szCs w:val="28"/>
        </w:rPr>
        <w:t>北京市政务与公共服务信息化工程建设管理办法</w:t>
      </w:r>
      <w:r>
        <w:rPr>
          <w:rFonts w:ascii="宋体" w:hAnsi="宋体"/>
          <w:sz w:val="28"/>
          <w:szCs w:val="28"/>
        </w:rPr>
        <w:t>&gt;</w:t>
      </w:r>
      <w:r>
        <w:rPr>
          <w:rFonts w:hint="eastAsia" w:ascii="宋体" w:hAnsi="宋体"/>
          <w:sz w:val="28"/>
          <w:szCs w:val="28"/>
        </w:rPr>
        <w:t>实施细则》（京信息办</w:t>
      </w:r>
      <w:r>
        <w:rPr>
          <w:rFonts w:ascii="宋体" w:hAnsi="宋体"/>
          <w:sz w:val="28"/>
          <w:szCs w:val="28"/>
        </w:rPr>
        <w:t>[2002]65</w:t>
      </w:r>
      <w:r>
        <w:rPr>
          <w:rFonts w:hint="eastAsia" w:ascii="宋体" w:hAnsi="宋体"/>
          <w:sz w:val="28"/>
          <w:szCs w:val="28"/>
        </w:rPr>
        <w:t>号）</w:t>
      </w:r>
    </w:p>
    <w:p>
      <w:pPr>
        <w:pStyle w:val="41"/>
        <w:numPr>
          <w:ilvl w:val="0"/>
          <w:numId w:val="4"/>
        </w:numPr>
        <w:spacing w:line="360" w:lineRule="auto"/>
        <w:ind w:firstLineChars="0"/>
        <w:rPr>
          <w:rFonts w:ascii="宋体" w:hAnsi="宋体"/>
          <w:sz w:val="28"/>
          <w:szCs w:val="28"/>
        </w:rPr>
      </w:pPr>
      <w:r>
        <w:rPr>
          <w:rFonts w:hint="eastAsia" w:ascii="宋体" w:hAnsi="宋体"/>
          <w:sz w:val="28"/>
          <w:szCs w:val="28"/>
        </w:rPr>
        <w:t>关于印发《关于推进我市政务信息系统整合共享的实施方案》的通知</w:t>
      </w:r>
    </w:p>
    <w:p>
      <w:pPr>
        <w:pStyle w:val="41"/>
        <w:numPr>
          <w:ilvl w:val="0"/>
          <w:numId w:val="4"/>
        </w:numPr>
        <w:spacing w:line="360" w:lineRule="auto"/>
        <w:ind w:firstLineChars="0"/>
        <w:rPr>
          <w:rFonts w:ascii="宋体" w:hAnsi="宋体"/>
          <w:sz w:val="28"/>
          <w:szCs w:val="28"/>
        </w:rPr>
      </w:pPr>
      <w:r>
        <w:rPr>
          <w:rFonts w:hint="eastAsia" w:ascii="宋体" w:hAnsi="宋体"/>
          <w:sz w:val="28"/>
          <w:szCs w:val="28"/>
        </w:rPr>
        <w:t>北京市人民政府关于印发《北京市“十三五”时期信息化发展规划》的通知</w:t>
      </w:r>
    </w:p>
    <w:p>
      <w:pPr>
        <w:pStyle w:val="41"/>
        <w:numPr>
          <w:ilvl w:val="0"/>
          <w:numId w:val="4"/>
        </w:numPr>
        <w:spacing w:line="360" w:lineRule="auto"/>
        <w:ind w:firstLineChars="0"/>
        <w:rPr>
          <w:rFonts w:ascii="宋体" w:hAnsi="宋体"/>
          <w:sz w:val="28"/>
          <w:szCs w:val="28"/>
        </w:rPr>
      </w:pPr>
      <w:r>
        <w:rPr>
          <w:rFonts w:hint="eastAsia" w:ascii="宋体" w:hAnsi="宋体"/>
          <w:sz w:val="28"/>
          <w:szCs w:val="28"/>
        </w:rPr>
        <w:t>院党建精细化流程及作业指导书</w:t>
      </w:r>
    </w:p>
    <w:p>
      <w:pPr>
        <w:pStyle w:val="41"/>
        <w:numPr>
          <w:ilvl w:val="0"/>
          <w:numId w:val="4"/>
        </w:numPr>
        <w:spacing w:line="360" w:lineRule="auto"/>
        <w:ind w:firstLineChars="0"/>
        <w:rPr>
          <w:rFonts w:ascii="宋体" w:hAnsi="宋体"/>
          <w:sz w:val="28"/>
          <w:szCs w:val="28"/>
        </w:rPr>
      </w:pPr>
      <w:r>
        <w:rPr>
          <w:rFonts w:hint="eastAsia" w:ascii="宋体" w:hAnsi="宋体"/>
          <w:sz w:val="28"/>
          <w:szCs w:val="28"/>
        </w:rPr>
        <w:t>党费收缴、使用和管理作业指导书</w:t>
      </w:r>
    </w:p>
    <w:p>
      <w:pPr>
        <w:pStyle w:val="41"/>
        <w:numPr>
          <w:ilvl w:val="0"/>
          <w:numId w:val="4"/>
        </w:numPr>
        <w:spacing w:line="360" w:lineRule="auto"/>
        <w:ind w:firstLineChars="0"/>
        <w:rPr>
          <w:rFonts w:ascii="宋体" w:hAnsi="宋体"/>
          <w:sz w:val="28"/>
          <w:szCs w:val="28"/>
        </w:rPr>
      </w:pPr>
      <w:r>
        <w:rPr>
          <w:rFonts w:hint="eastAsia" w:ascii="宋体" w:hAnsi="宋体"/>
          <w:sz w:val="28"/>
          <w:szCs w:val="28"/>
        </w:rPr>
        <w:t>党员组织关系管理流程及作业指导书</w:t>
      </w:r>
    </w:p>
    <w:p>
      <w:pPr>
        <w:pStyle w:val="41"/>
        <w:numPr>
          <w:ilvl w:val="0"/>
          <w:numId w:val="4"/>
        </w:numPr>
        <w:spacing w:line="360" w:lineRule="auto"/>
        <w:ind w:firstLineChars="0"/>
        <w:rPr>
          <w:rFonts w:ascii="宋体" w:hAnsi="宋体"/>
          <w:sz w:val="28"/>
          <w:szCs w:val="28"/>
        </w:rPr>
      </w:pPr>
      <w:r>
        <w:rPr>
          <w:rFonts w:hint="eastAsia" w:ascii="宋体" w:hAnsi="宋体"/>
          <w:sz w:val="28"/>
          <w:szCs w:val="28"/>
        </w:rPr>
        <w:t>发展党员流程及作业指导书</w:t>
      </w:r>
    </w:p>
    <w:p>
      <w:pPr>
        <w:pStyle w:val="41"/>
        <w:numPr>
          <w:ilvl w:val="0"/>
          <w:numId w:val="4"/>
        </w:numPr>
        <w:spacing w:line="360" w:lineRule="auto"/>
        <w:ind w:firstLineChars="0"/>
        <w:rPr>
          <w:rFonts w:ascii="宋体" w:hAnsi="宋体"/>
          <w:sz w:val="28"/>
          <w:szCs w:val="28"/>
        </w:rPr>
      </w:pPr>
      <w:r>
        <w:rPr>
          <w:rFonts w:hint="eastAsia" w:ascii="宋体" w:hAnsi="宋体"/>
          <w:sz w:val="28"/>
          <w:szCs w:val="28"/>
        </w:rPr>
        <w:t>党员基本信息填报要求和指标说明</w:t>
      </w:r>
    </w:p>
    <w:p>
      <w:pPr>
        <w:pStyle w:val="41"/>
        <w:numPr>
          <w:ilvl w:val="0"/>
          <w:numId w:val="4"/>
        </w:numPr>
        <w:spacing w:line="360" w:lineRule="auto"/>
        <w:ind w:firstLineChars="0"/>
        <w:rPr>
          <w:rFonts w:ascii="宋体" w:hAnsi="宋体"/>
          <w:sz w:val="28"/>
          <w:szCs w:val="28"/>
        </w:rPr>
      </w:pPr>
      <w:r>
        <w:rPr>
          <w:rFonts w:hint="eastAsia" w:ascii="宋体" w:hAnsi="宋体"/>
          <w:sz w:val="28"/>
          <w:szCs w:val="28"/>
        </w:rPr>
        <w:t>支部委员会会议流程及作业指导书</w:t>
      </w:r>
    </w:p>
    <w:p>
      <w:pPr>
        <w:pStyle w:val="41"/>
        <w:numPr>
          <w:ilvl w:val="0"/>
          <w:numId w:val="4"/>
        </w:numPr>
        <w:spacing w:line="360" w:lineRule="auto"/>
        <w:ind w:firstLineChars="0"/>
        <w:rPr>
          <w:rFonts w:ascii="宋体" w:hAnsi="宋体"/>
          <w:sz w:val="28"/>
          <w:szCs w:val="28"/>
        </w:rPr>
      </w:pPr>
      <w:r>
        <w:rPr>
          <w:rFonts w:hint="eastAsia" w:ascii="宋体" w:hAnsi="宋体"/>
          <w:sz w:val="28"/>
          <w:szCs w:val="28"/>
        </w:rPr>
        <w:t>支部党员大会流程及作业指导书</w:t>
      </w:r>
    </w:p>
    <w:p>
      <w:pPr>
        <w:pStyle w:val="41"/>
        <w:numPr>
          <w:ilvl w:val="0"/>
          <w:numId w:val="4"/>
        </w:numPr>
        <w:spacing w:line="360" w:lineRule="auto"/>
        <w:ind w:firstLineChars="0"/>
        <w:rPr>
          <w:rFonts w:ascii="宋体" w:hAnsi="宋体"/>
          <w:sz w:val="28"/>
          <w:szCs w:val="28"/>
        </w:rPr>
      </w:pPr>
      <w:r>
        <w:rPr>
          <w:rFonts w:hint="eastAsia" w:ascii="宋体" w:hAnsi="宋体"/>
          <w:sz w:val="28"/>
          <w:szCs w:val="28"/>
        </w:rPr>
        <w:t>党小组会议流程及作业指导书</w:t>
      </w:r>
    </w:p>
    <w:p>
      <w:pPr>
        <w:pStyle w:val="41"/>
        <w:numPr>
          <w:ilvl w:val="0"/>
          <w:numId w:val="4"/>
        </w:numPr>
        <w:spacing w:line="360" w:lineRule="auto"/>
        <w:ind w:firstLineChars="0"/>
        <w:rPr>
          <w:rFonts w:ascii="宋体" w:hAnsi="宋体"/>
          <w:sz w:val="28"/>
          <w:szCs w:val="28"/>
        </w:rPr>
      </w:pPr>
      <w:r>
        <w:rPr>
          <w:rFonts w:hint="eastAsia" w:ascii="宋体" w:hAnsi="宋体"/>
          <w:sz w:val="28"/>
          <w:szCs w:val="28"/>
        </w:rPr>
        <w:t>党课流程及作业指导书</w:t>
      </w:r>
    </w:p>
    <w:p>
      <w:pPr>
        <w:pStyle w:val="41"/>
        <w:numPr>
          <w:ilvl w:val="0"/>
          <w:numId w:val="4"/>
        </w:numPr>
        <w:spacing w:line="360" w:lineRule="auto"/>
        <w:ind w:firstLineChars="0"/>
        <w:rPr>
          <w:rFonts w:ascii="宋体" w:hAnsi="宋体"/>
          <w:sz w:val="28"/>
          <w:szCs w:val="28"/>
        </w:rPr>
      </w:pPr>
      <w:r>
        <w:rPr>
          <w:rFonts w:hint="eastAsia" w:ascii="宋体" w:hAnsi="宋体"/>
          <w:sz w:val="28"/>
          <w:szCs w:val="28"/>
        </w:rPr>
        <w:t>2017年中国共产党党内统计年报表</w:t>
      </w:r>
    </w:p>
    <w:p>
      <w:pPr>
        <w:pStyle w:val="41"/>
        <w:spacing w:line="360" w:lineRule="auto"/>
        <w:ind w:firstLine="422"/>
        <w:outlineLvl w:val="2"/>
        <w:rPr>
          <w:rFonts w:ascii="黑体" w:hAnsi="黑体" w:eastAsia="黑体" w:cs="黑体"/>
          <w:b/>
          <w:bCs/>
          <w:sz w:val="28"/>
          <w:szCs w:val="28"/>
        </w:rPr>
      </w:pPr>
      <w:bookmarkStart w:id="25" w:name="_Toc23086"/>
      <w:bookmarkStart w:id="26" w:name="_Toc19396"/>
      <w:r>
        <w:rPr>
          <w:rFonts w:hint="eastAsia" w:ascii="黑体" w:hAnsi="黑体" w:eastAsia="黑体" w:cs="黑体"/>
          <w:b/>
          <w:bCs/>
          <w:sz w:val="28"/>
          <w:szCs w:val="28"/>
        </w:rPr>
        <w:t>1.4.2 技术标准与规范</w:t>
      </w:r>
      <w:bookmarkEnd w:id="25"/>
      <w:bookmarkEnd w:id="26"/>
    </w:p>
    <w:p>
      <w:pPr>
        <w:pStyle w:val="41"/>
        <w:numPr>
          <w:ilvl w:val="0"/>
          <w:numId w:val="5"/>
        </w:numPr>
        <w:spacing w:line="360" w:lineRule="auto"/>
        <w:ind w:firstLineChars="0"/>
        <w:rPr>
          <w:rFonts w:ascii="宋体" w:hAnsi="宋体"/>
          <w:sz w:val="28"/>
          <w:szCs w:val="28"/>
        </w:rPr>
      </w:pPr>
      <w:r>
        <w:rPr>
          <w:rFonts w:hint="eastAsia" w:ascii="宋体" w:hAnsi="宋体"/>
          <w:sz w:val="28"/>
          <w:szCs w:val="28"/>
        </w:rPr>
        <w:t>《中共中央办公厅、国务院办公厅关于转发</w:t>
      </w:r>
      <w:r>
        <w:rPr>
          <w:rFonts w:ascii="宋体" w:hAnsi="宋体"/>
          <w:sz w:val="28"/>
          <w:szCs w:val="28"/>
        </w:rPr>
        <w:t>&lt;</w:t>
      </w:r>
      <w:r>
        <w:rPr>
          <w:rFonts w:hint="eastAsia" w:ascii="宋体" w:hAnsi="宋体"/>
          <w:sz w:val="28"/>
          <w:szCs w:val="28"/>
        </w:rPr>
        <w:t>国家信息化领导小组关于我国电子政务建设指导意见</w:t>
      </w:r>
      <w:r>
        <w:rPr>
          <w:rFonts w:ascii="宋体" w:hAnsi="宋体"/>
          <w:sz w:val="28"/>
          <w:szCs w:val="28"/>
        </w:rPr>
        <w:t>&gt;</w:t>
      </w:r>
      <w:r>
        <w:rPr>
          <w:rFonts w:hint="eastAsia" w:ascii="宋体" w:hAnsi="宋体"/>
          <w:sz w:val="28"/>
          <w:szCs w:val="28"/>
        </w:rPr>
        <w:t>的通知》（中办发</w:t>
      </w:r>
      <w:r>
        <w:rPr>
          <w:rFonts w:ascii="宋体" w:hAnsi="宋体"/>
          <w:sz w:val="28"/>
          <w:szCs w:val="28"/>
        </w:rPr>
        <w:t>[2002]17</w:t>
      </w:r>
      <w:r>
        <w:rPr>
          <w:rFonts w:hint="eastAsia" w:ascii="宋体" w:hAnsi="宋体"/>
          <w:sz w:val="28"/>
          <w:szCs w:val="28"/>
        </w:rPr>
        <w:t>号）</w:t>
      </w:r>
    </w:p>
    <w:p>
      <w:pPr>
        <w:pStyle w:val="41"/>
        <w:numPr>
          <w:ilvl w:val="0"/>
          <w:numId w:val="5"/>
        </w:numPr>
        <w:spacing w:line="360" w:lineRule="auto"/>
        <w:ind w:firstLineChars="0"/>
        <w:rPr>
          <w:rFonts w:ascii="宋体" w:hAnsi="宋体"/>
          <w:sz w:val="28"/>
          <w:szCs w:val="28"/>
        </w:rPr>
      </w:pPr>
      <w:r>
        <w:rPr>
          <w:rFonts w:hint="eastAsia" w:ascii="宋体" w:hAnsi="宋体"/>
          <w:sz w:val="28"/>
          <w:szCs w:val="28"/>
        </w:rPr>
        <w:t>《中华人民共和国国家发展和改革委员会令》第</w:t>
      </w:r>
      <w:r>
        <w:rPr>
          <w:rFonts w:ascii="宋体" w:hAnsi="宋体"/>
          <w:sz w:val="28"/>
          <w:szCs w:val="28"/>
        </w:rPr>
        <w:t>55</w:t>
      </w:r>
      <w:r>
        <w:rPr>
          <w:rFonts w:hint="eastAsia" w:ascii="宋体" w:hAnsi="宋体"/>
          <w:sz w:val="28"/>
          <w:szCs w:val="28"/>
        </w:rPr>
        <w:t>号（《国家电子政务工程建设项目管理暂行办法》）</w:t>
      </w:r>
    </w:p>
    <w:p>
      <w:pPr>
        <w:pStyle w:val="41"/>
        <w:numPr>
          <w:ilvl w:val="0"/>
          <w:numId w:val="5"/>
        </w:numPr>
        <w:spacing w:line="360" w:lineRule="auto"/>
        <w:ind w:firstLineChars="0"/>
        <w:rPr>
          <w:rFonts w:ascii="宋体" w:hAnsi="宋体"/>
          <w:sz w:val="28"/>
          <w:szCs w:val="28"/>
        </w:rPr>
      </w:pPr>
      <w:r>
        <w:rPr>
          <w:rFonts w:hint="eastAsia" w:ascii="宋体" w:hAnsi="宋体"/>
          <w:sz w:val="28"/>
          <w:szCs w:val="28"/>
        </w:rPr>
        <w:t>《国家计委关于印发电子政务工程建设项目建议书与可行性研究报告编制大纲的通知》（计高技</w:t>
      </w:r>
      <w:r>
        <w:rPr>
          <w:rFonts w:ascii="宋体" w:hAnsi="宋体"/>
          <w:sz w:val="28"/>
          <w:szCs w:val="28"/>
        </w:rPr>
        <w:t>[2002]1961</w:t>
      </w:r>
      <w:r>
        <w:rPr>
          <w:rFonts w:hint="eastAsia" w:ascii="宋体" w:hAnsi="宋体"/>
          <w:sz w:val="28"/>
          <w:szCs w:val="28"/>
        </w:rPr>
        <w:t>号）</w:t>
      </w:r>
    </w:p>
    <w:p>
      <w:pPr>
        <w:pStyle w:val="41"/>
        <w:numPr>
          <w:ilvl w:val="0"/>
          <w:numId w:val="5"/>
        </w:numPr>
        <w:spacing w:line="360" w:lineRule="auto"/>
        <w:ind w:firstLineChars="0"/>
        <w:rPr>
          <w:rFonts w:ascii="宋体" w:hAnsi="宋体"/>
          <w:sz w:val="28"/>
          <w:szCs w:val="28"/>
        </w:rPr>
      </w:pPr>
      <w:r>
        <w:rPr>
          <w:rFonts w:hint="eastAsia" w:ascii="宋体" w:hAnsi="宋体"/>
          <w:sz w:val="28"/>
          <w:szCs w:val="28"/>
        </w:rPr>
        <w:t>计算机信息系统安全保护等级划分准则</w:t>
      </w:r>
    </w:p>
    <w:p>
      <w:pPr>
        <w:pStyle w:val="41"/>
        <w:numPr>
          <w:ilvl w:val="0"/>
          <w:numId w:val="5"/>
        </w:numPr>
        <w:spacing w:line="360" w:lineRule="auto"/>
        <w:ind w:firstLineChars="0"/>
        <w:rPr>
          <w:rFonts w:ascii="宋体" w:hAnsi="宋体"/>
          <w:sz w:val="28"/>
          <w:szCs w:val="28"/>
        </w:rPr>
      </w:pPr>
      <w:r>
        <w:rPr>
          <w:rFonts w:hint="eastAsia" w:ascii="宋体" w:hAnsi="宋体"/>
          <w:sz w:val="28"/>
          <w:szCs w:val="28"/>
        </w:rPr>
        <w:t>计算机信息系统安全保护等级定级指南</w:t>
      </w:r>
    </w:p>
    <w:p>
      <w:pPr>
        <w:pStyle w:val="41"/>
        <w:numPr>
          <w:ilvl w:val="0"/>
          <w:numId w:val="5"/>
        </w:numPr>
        <w:spacing w:line="360" w:lineRule="auto"/>
        <w:ind w:firstLineChars="0"/>
        <w:rPr>
          <w:rFonts w:ascii="宋体" w:hAnsi="宋体"/>
          <w:sz w:val="28"/>
          <w:szCs w:val="28"/>
        </w:rPr>
      </w:pPr>
      <w:r>
        <w:rPr>
          <w:rFonts w:hint="eastAsia" w:ascii="宋体" w:hAnsi="宋体"/>
          <w:sz w:val="28"/>
          <w:szCs w:val="28"/>
        </w:rPr>
        <w:t>计算机信息系统安全保护等级基本要求</w:t>
      </w:r>
    </w:p>
    <w:p>
      <w:pPr>
        <w:pStyle w:val="41"/>
        <w:numPr>
          <w:ilvl w:val="0"/>
          <w:numId w:val="5"/>
        </w:numPr>
        <w:spacing w:line="360" w:lineRule="auto"/>
        <w:ind w:firstLineChars="0"/>
        <w:rPr>
          <w:rFonts w:hint="eastAsia" w:ascii="黑体" w:hAnsi="黑体" w:eastAsia="黑体" w:cs="黑体"/>
          <w:b/>
          <w:bCs/>
          <w:sz w:val="44"/>
          <w:szCs w:val="44"/>
        </w:rPr>
      </w:pPr>
      <w:r>
        <w:rPr>
          <w:rFonts w:hint="eastAsia" w:ascii="宋体" w:hAnsi="宋体"/>
          <w:sz w:val="28"/>
          <w:szCs w:val="28"/>
        </w:rPr>
        <w:t>中华人民共和国计算机信息系统安全保护条例</w:t>
      </w:r>
      <w:bookmarkEnd w:id="24"/>
      <w:bookmarkStart w:id="27" w:name="_Toc5012"/>
    </w:p>
    <w:p>
      <w:pPr>
        <w:pStyle w:val="41"/>
        <w:spacing w:line="360" w:lineRule="auto"/>
        <w:ind w:firstLine="0" w:firstLineChars="0"/>
        <w:outlineLvl w:val="0"/>
        <w:rPr>
          <w:rFonts w:ascii="黑体" w:hAnsi="黑体" w:eastAsia="黑体" w:cs="黑体"/>
          <w:b/>
          <w:bCs/>
          <w:sz w:val="44"/>
          <w:szCs w:val="44"/>
        </w:rPr>
      </w:pPr>
      <w:bookmarkStart w:id="28" w:name="_Toc18186"/>
      <w:r>
        <w:rPr>
          <w:rFonts w:hint="eastAsia" w:ascii="黑体" w:hAnsi="黑体" w:eastAsia="黑体" w:cs="黑体"/>
          <w:b/>
          <w:bCs/>
          <w:sz w:val="44"/>
          <w:szCs w:val="44"/>
        </w:rPr>
        <w:t>2 项目描述</w:t>
      </w:r>
      <w:bookmarkEnd w:id="27"/>
      <w:bookmarkEnd w:id="28"/>
    </w:p>
    <w:p>
      <w:pPr>
        <w:pStyle w:val="41"/>
        <w:spacing w:line="360" w:lineRule="auto"/>
        <w:ind w:left="426" w:firstLine="0" w:firstLineChars="0"/>
        <w:outlineLvl w:val="2"/>
        <w:rPr>
          <w:rFonts w:ascii="黑体" w:hAnsi="黑体" w:eastAsia="黑体" w:cs="黑体"/>
          <w:b/>
          <w:bCs/>
          <w:sz w:val="32"/>
          <w:szCs w:val="32"/>
        </w:rPr>
      </w:pPr>
      <w:bookmarkStart w:id="29" w:name="_Toc344210899"/>
    </w:p>
    <w:p>
      <w:pPr>
        <w:pStyle w:val="41"/>
        <w:spacing w:line="360" w:lineRule="auto"/>
        <w:ind w:firstLine="321" w:firstLineChars="100"/>
        <w:outlineLvl w:val="1"/>
        <w:rPr>
          <w:rFonts w:ascii="黑体" w:hAnsi="黑体" w:eastAsia="黑体" w:cs="黑体"/>
          <w:b/>
          <w:bCs/>
          <w:sz w:val="32"/>
          <w:szCs w:val="32"/>
        </w:rPr>
      </w:pPr>
      <w:bookmarkStart w:id="30" w:name="_Toc31454"/>
      <w:bookmarkStart w:id="31" w:name="_Toc23572"/>
      <w:r>
        <w:rPr>
          <w:rFonts w:hint="eastAsia" w:ascii="黑体" w:hAnsi="黑体" w:eastAsia="黑体" w:cs="黑体"/>
          <w:b/>
          <w:bCs/>
          <w:sz w:val="32"/>
          <w:szCs w:val="32"/>
        </w:rPr>
        <w:t>2.1业务需求概述</w:t>
      </w:r>
      <w:bookmarkEnd w:id="29"/>
      <w:bookmarkEnd w:id="30"/>
      <w:bookmarkEnd w:id="31"/>
    </w:p>
    <w:p>
      <w:pPr>
        <w:spacing w:line="360" w:lineRule="auto"/>
        <w:ind w:firstLine="560" w:firstLineChars="200"/>
      </w:pPr>
      <w:r>
        <w:rPr>
          <w:rFonts w:hint="eastAsia" w:ascii="宋体" w:hAnsi="宋体"/>
          <w:szCs w:val="28"/>
        </w:rPr>
        <w:t>利用信息化的技术手段,推动党建工作规范化、流程化、制度化、常态化、精准化，真正实现一院党务人员的全面覆盖和有效管理，切实增强思想政治工作的针对性和实效性。</w:t>
      </w:r>
    </w:p>
    <w:p>
      <w:pPr>
        <w:pStyle w:val="41"/>
        <w:spacing w:line="360" w:lineRule="auto"/>
        <w:ind w:firstLine="321" w:firstLineChars="100"/>
        <w:outlineLvl w:val="1"/>
        <w:rPr>
          <w:rFonts w:ascii="黑体" w:hAnsi="黑体" w:eastAsia="黑体" w:cs="黑体"/>
          <w:b/>
          <w:bCs/>
          <w:sz w:val="32"/>
          <w:szCs w:val="32"/>
        </w:rPr>
      </w:pPr>
      <w:bookmarkStart w:id="32" w:name="_Toc344210900"/>
      <w:bookmarkStart w:id="33" w:name="_Toc16639"/>
      <w:bookmarkStart w:id="34" w:name="_Toc28117"/>
      <w:commentRangeStart w:id="6"/>
      <w:r>
        <w:rPr>
          <w:rFonts w:hint="eastAsia" w:ascii="黑体" w:hAnsi="黑体" w:eastAsia="黑体" w:cs="黑体"/>
          <w:b/>
          <w:bCs/>
          <w:sz w:val="32"/>
          <w:szCs w:val="32"/>
        </w:rPr>
        <w:t>2.2建设目标</w:t>
      </w:r>
      <w:commentRangeEnd w:id="6"/>
      <w:r>
        <w:rPr>
          <w:rStyle w:val="37"/>
        </w:rPr>
        <w:commentReference w:id="6"/>
      </w:r>
      <w:bookmarkEnd w:id="32"/>
      <w:bookmarkEnd w:id="33"/>
      <w:bookmarkEnd w:id="34"/>
    </w:p>
    <w:p>
      <w:pPr>
        <w:spacing w:line="360" w:lineRule="auto"/>
        <w:ind w:firstLine="560" w:firstLineChars="200"/>
      </w:pPr>
      <w:del w:id="17" w:author="李振" w:date="2019-02-22T13:51:00Z">
        <w:commentRangeStart w:id="7"/>
        <w:r>
          <w:rPr>
            <w:rFonts w:hint="eastAsia" w:ascii="宋体" w:hAnsi="宋体"/>
            <w:szCs w:val="28"/>
          </w:rPr>
          <w:delText>“航天一院党建精细化管理系统”</w:delText>
        </w:r>
      </w:del>
      <w:ins w:id="18" w:author="李振" w:date="2019-02-22T13:51:00Z">
        <w:r>
          <w:rPr>
            <w:rFonts w:hint="eastAsia" w:ascii="宋体" w:hAnsi="宋体"/>
            <w:szCs w:val="28"/>
          </w:rPr>
          <w:t>航天一院党建精细化管理系统</w:t>
        </w:r>
        <w:commentRangeEnd w:id="7"/>
      </w:ins>
      <w:r>
        <w:commentReference w:id="7"/>
      </w:r>
      <w:r>
        <w:rPr>
          <w:rFonts w:hint="eastAsia" w:ascii="宋体" w:hAnsi="宋体"/>
          <w:szCs w:val="28"/>
        </w:rPr>
        <w:t>通过信息化手段，推动党建精细化流程的有效落地实施，以更好地解决“党建水平横向不均、纵向衰减”的问题。系统建设分为多期建设，一期建设基于院党建精细化流程及作业指导书开展，信息化的过程是通过对党务工作流程图及作业指导书的再理解、再认识，把握其中的关键控制点，针对发展党员管理、党员信息管理、党员信息统计、组织关系转接、三会一课管理、党费管理和党支部工作台账，共7大流程开展功能开发。后续平台开发工作会以党务工作实际情况为基准，秉着高效、准确、安全的理念进行相关党务工作开发。</w:t>
      </w:r>
    </w:p>
    <w:p>
      <w:pPr>
        <w:pStyle w:val="41"/>
        <w:spacing w:line="360" w:lineRule="auto"/>
        <w:ind w:firstLine="321" w:firstLineChars="100"/>
        <w:outlineLvl w:val="1"/>
        <w:rPr>
          <w:rFonts w:ascii="黑体" w:hAnsi="黑体" w:eastAsia="黑体" w:cs="黑体"/>
          <w:b/>
          <w:bCs/>
          <w:sz w:val="32"/>
          <w:szCs w:val="32"/>
        </w:rPr>
      </w:pPr>
      <w:bookmarkStart w:id="35" w:name="_Toc344210901"/>
      <w:bookmarkStart w:id="36" w:name="_Toc5967"/>
      <w:bookmarkStart w:id="37" w:name="_Toc21923"/>
      <w:r>
        <w:rPr>
          <w:rFonts w:hint="eastAsia" w:ascii="黑体" w:hAnsi="黑体" w:eastAsia="黑体" w:cs="黑体"/>
          <w:b/>
          <w:bCs/>
          <w:sz w:val="32"/>
          <w:szCs w:val="32"/>
        </w:rPr>
        <w:t>2.3建设原则</w:t>
      </w:r>
      <w:bookmarkEnd w:id="35"/>
      <w:bookmarkEnd w:id="36"/>
      <w:bookmarkEnd w:id="37"/>
    </w:p>
    <w:p>
      <w:pPr>
        <w:spacing w:line="360" w:lineRule="auto"/>
        <w:ind w:firstLine="560" w:firstLineChars="200"/>
        <w:rPr>
          <w:rFonts w:hint="eastAsia" w:ascii="黑体" w:hAnsi="黑体" w:eastAsia="黑体" w:cs="黑体"/>
          <w:szCs w:val="28"/>
        </w:rPr>
      </w:pPr>
      <w:r>
        <w:rPr>
          <w:rFonts w:hint="eastAsia" w:ascii="宋体" w:hAnsi="宋体"/>
          <w:szCs w:val="28"/>
        </w:rPr>
        <w:t>基于准确性、安全性和高效率管理的需要，本系统的设计遵循下列原则：</w:t>
      </w:r>
    </w:p>
    <w:p>
      <w:pPr>
        <w:pStyle w:val="41"/>
        <w:numPr>
          <w:ilvl w:val="0"/>
          <w:numId w:val="6"/>
        </w:numPr>
        <w:spacing w:line="360" w:lineRule="auto"/>
        <w:ind w:firstLineChars="0"/>
        <w:outlineLvl w:val="2"/>
        <w:rPr>
          <w:rFonts w:hint="eastAsia" w:ascii="黑体" w:hAnsi="黑体" w:eastAsia="黑体" w:cs="黑体"/>
          <w:vanish/>
          <w:sz w:val="28"/>
          <w:szCs w:val="28"/>
        </w:rPr>
      </w:pPr>
      <w:bookmarkStart w:id="38" w:name="_Toc4353"/>
      <w:bookmarkEnd w:id="38"/>
      <w:bookmarkStart w:id="39" w:name="_Toc22523"/>
      <w:bookmarkEnd w:id="39"/>
      <w:bookmarkStart w:id="40" w:name="_Toc2194"/>
      <w:bookmarkEnd w:id="40"/>
      <w:bookmarkStart w:id="41" w:name="_Toc7534"/>
      <w:bookmarkEnd w:id="41"/>
      <w:bookmarkStart w:id="42" w:name="_Toc1082"/>
      <w:bookmarkEnd w:id="42"/>
      <w:bookmarkStart w:id="43" w:name="_Toc7113"/>
      <w:bookmarkEnd w:id="43"/>
      <w:bookmarkStart w:id="44" w:name="_Toc18805"/>
      <w:bookmarkEnd w:id="44"/>
      <w:bookmarkStart w:id="45" w:name="_Toc533164692"/>
    </w:p>
    <w:p>
      <w:pPr>
        <w:pStyle w:val="41"/>
        <w:numPr>
          <w:ilvl w:val="0"/>
          <w:numId w:val="6"/>
        </w:numPr>
        <w:spacing w:line="360" w:lineRule="auto"/>
        <w:ind w:firstLineChars="0"/>
        <w:outlineLvl w:val="2"/>
        <w:rPr>
          <w:rFonts w:hint="eastAsia" w:ascii="黑体" w:hAnsi="黑体" w:eastAsia="黑体" w:cs="黑体"/>
          <w:vanish/>
          <w:sz w:val="28"/>
          <w:szCs w:val="28"/>
        </w:rPr>
      </w:pPr>
      <w:bookmarkStart w:id="46" w:name="_Toc28695"/>
      <w:bookmarkEnd w:id="46"/>
      <w:bookmarkStart w:id="47" w:name="_Toc23763"/>
      <w:bookmarkEnd w:id="47"/>
      <w:bookmarkStart w:id="48" w:name="_Toc21305"/>
      <w:bookmarkEnd w:id="48"/>
      <w:bookmarkStart w:id="49" w:name="_Toc20291"/>
      <w:bookmarkEnd w:id="49"/>
      <w:bookmarkStart w:id="50" w:name="_Toc12508"/>
      <w:bookmarkEnd w:id="50"/>
      <w:bookmarkStart w:id="51" w:name="_Toc23053"/>
      <w:bookmarkEnd w:id="51"/>
      <w:bookmarkStart w:id="52" w:name="_Toc598"/>
      <w:bookmarkEnd w:id="52"/>
    </w:p>
    <w:p>
      <w:pPr>
        <w:pStyle w:val="41"/>
        <w:numPr>
          <w:ilvl w:val="1"/>
          <w:numId w:val="6"/>
        </w:numPr>
        <w:spacing w:line="360" w:lineRule="auto"/>
        <w:ind w:firstLineChars="0"/>
        <w:outlineLvl w:val="2"/>
        <w:rPr>
          <w:rFonts w:hint="eastAsia" w:ascii="黑体" w:hAnsi="黑体" w:eastAsia="黑体" w:cs="黑体"/>
          <w:vanish/>
          <w:sz w:val="28"/>
          <w:szCs w:val="28"/>
        </w:rPr>
      </w:pPr>
      <w:bookmarkStart w:id="53" w:name="_Toc28106"/>
      <w:bookmarkEnd w:id="53"/>
      <w:bookmarkStart w:id="54" w:name="_Toc10855"/>
      <w:bookmarkEnd w:id="54"/>
      <w:bookmarkStart w:id="55" w:name="_Toc2147"/>
      <w:bookmarkEnd w:id="55"/>
      <w:bookmarkStart w:id="56" w:name="_Toc7912"/>
      <w:bookmarkEnd w:id="56"/>
      <w:bookmarkStart w:id="57" w:name="_Toc7945"/>
      <w:bookmarkEnd w:id="57"/>
      <w:bookmarkStart w:id="58" w:name="_Toc19985"/>
      <w:bookmarkEnd w:id="58"/>
      <w:bookmarkStart w:id="59" w:name="_Toc25978"/>
      <w:bookmarkEnd w:id="59"/>
    </w:p>
    <w:p>
      <w:pPr>
        <w:pStyle w:val="41"/>
        <w:numPr>
          <w:ilvl w:val="1"/>
          <w:numId w:val="6"/>
        </w:numPr>
        <w:spacing w:line="360" w:lineRule="auto"/>
        <w:ind w:firstLineChars="0"/>
        <w:outlineLvl w:val="2"/>
        <w:rPr>
          <w:rFonts w:hint="eastAsia" w:ascii="黑体" w:hAnsi="黑体" w:eastAsia="黑体" w:cs="黑体"/>
          <w:vanish/>
          <w:sz w:val="28"/>
          <w:szCs w:val="28"/>
        </w:rPr>
      </w:pPr>
      <w:bookmarkStart w:id="60" w:name="_Toc24938"/>
      <w:bookmarkEnd w:id="60"/>
      <w:bookmarkStart w:id="61" w:name="_Toc19155"/>
      <w:bookmarkEnd w:id="61"/>
      <w:bookmarkStart w:id="62" w:name="_Toc15589"/>
      <w:bookmarkEnd w:id="62"/>
      <w:bookmarkStart w:id="63" w:name="_Toc27111"/>
      <w:bookmarkEnd w:id="63"/>
      <w:bookmarkStart w:id="64" w:name="_Toc29793"/>
      <w:bookmarkEnd w:id="64"/>
      <w:bookmarkStart w:id="65" w:name="_Toc25957"/>
      <w:bookmarkEnd w:id="65"/>
      <w:bookmarkStart w:id="66" w:name="_Toc25375"/>
      <w:bookmarkEnd w:id="66"/>
    </w:p>
    <w:p>
      <w:pPr>
        <w:pStyle w:val="41"/>
        <w:numPr>
          <w:ilvl w:val="1"/>
          <w:numId w:val="6"/>
        </w:numPr>
        <w:spacing w:line="360" w:lineRule="auto"/>
        <w:ind w:firstLineChars="0"/>
        <w:outlineLvl w:val="2"/>
        <w:rPr>
          <w:rFonts w:hint="eastAsia" w:ascii="黑体" w:hAnsi="黑体" w:eastAsia="黑体" w:cs="黑体"/>
          <w:vanish/>
          <w:sz w:val="28"/>
          <w:szCs w:val="28"/>
        </w:rPr>
      </w:pPr>
      <w:bookmarkStart w:id="67" w:name="_Toc20450"/>
      <w:bookmarkEnd w:id="67"/>
      <w:bookmarkStart w:id="68" w:name="_Toc30042"/>
      <w:bookmarkEnd w:id="68"/>
      <w:bookmarkStart w:id="69" w:name="_Toc30531"/>
      <w:bookmarkEnd w:id="69"/>
      <w:bookmarkStart w:id="70" w:name="_Toc13552"/>
      <w:bookmarkEnd w:id="70"/>
      <w:bookmarkStart w:id="71" w:name="_Toc28002"/>
      <w:bookmarkEnd w:id="71"/>
      <w:bookmarkStart w:id="72" w:name="_Toc13565"/>
      <w:bookmarkEnd w:id="72"/>
      <w:bookmarkStart w:id="73" w:name="_Toc7152"/>
      <w:bookmarkEnd w:id="73"/>
    </w:p>
    <w:p>
      <w:pPr>
        <w:pStyle w:val="41"/>
        <w:spacing w:line="360" w:lineRule="auto"/>
        <w:ind w:firstLine="422"/>
        <w:outlineLvl w:val="2"/>
        <w:rPr>
          <w:rFonts w:ascii="黑体" w:hAnsi="黑体" w:eastAsia="黑体" w:cs="黑体"/>
          <w:b/>
          <w:bCs/>
          <w:sz w:val="28"/>
          <w:szCs w:val="28"/>
        </w:rPr>
      </w:pPr>
      <w:bookmarkStart w:id="74" w:name="_Toc15037"/>
      <w:bookmarkStart w:id="75" w:name="_Toc3763"/>
      <w:commentRangeStart w:id="8"/>
      <w:r>
        <w:rPr>
          <w:rFonts w:hint="eastAsia" w:ascii="黑体" w:hAnsi="黑体" w:eastAsia="黑体" w:cs="黑体"/>
          <w:b/>
          <w:bCs/>
          <w:sz w:val="28"/>
          <w:szCs w:val="28"/>
        </w:rPr>
        <w:t>2.3.1实用性原则</w:t>
      </w:r>
      <w:commentRangeEnd w:id="8"/>
      <w:r>
        <w:rPr>
          <w:rStyle w:val="37"/>
          <w:rFonts w:hint="eastAsia" w:ascii="黑体" w:hAnsi="黑体" w:eastAsia="黑体" w:cs="黑体"/>
          <w:sz w:val="28"/>
          <w:szCs w:val="28"/>
        </w:rPr>
        <w:commentReference w:id="8"/>
      </w:r>
      <w:bookmarkEnd w:id="45"/>
      <w:bookmarkEnd w:id="74"/>
      <w:bookmarkEnd w:id="75"/>
    </w:p>
    <w:p>
      <w:pPr>
        <w:spacing w:line="360" w:lineRule="auto"/>
        <w:ind w:firstLine="560" w:firstLineChars="200"/>
        <w:rPr>
          <w:rFonts w:hint="eastAsia" w:ascii="黑体" w:hAnsi="黑体" w:eastAsia="黑体" w:cs="黑体"/>
          <w:b/>
          <w:bCs/>
          <w:sz w:val="28"/>
          <w:szCs w:val="28"/>
        </w:rPr>
      </w:pPr>
      <w:r>
        <w:rPr>
          <w:rFonts w:hint="eastAsia" w:ascii="宋体" w:hAnsi="宋体"/>
          <w:szCs w:val="28"/>
        </w:rPr>
        <w:t>本系统的功能要符合实际需要</w:t>
      </w:r>
      <w:ins w:id="19" w:author="刘柏豪" w:date="2019-02-26T13:43:01Z">
        <w:r>
          <w:rPr>
            <w:rFonts w:hint="eastAsia" w:ascii="宋体" w:hAnsi="宋体"/>
            <w:szCs w:val="28"/>
            <w:lang w:eastAsia="zh-CN"/>
          </w:rPr>
          <w:t>。</w:t>
        </w:r>
      </w:ins>
      <w:del w:id="20" w:author="刘柏豪" w:date="2019-02-26T13:43:00Z">
        <w:r>
          <w:rPr>
            <w:rFonts w:hint="eastAsia" w:ascii="宋体" w:hAnsi="宋体"/>
            <w:szCs w:val="28"/>
          </w:rPr>
          <w:delText>，</w:delText>
        </w:r>
      </w:del>
      <w:del w:id="21" w:author="刘柏豪" w:date="2019-02-26T13:42:55Z">
        <w:r>
          <w:rPr>
            <w:rFonts w:hint="eastAsia" w:ascii="宋体" w:hAnsi="宋体"/>
            <w:szCs w:val="28"/>
          </w:rPr>
          <w:delText>如果片面追求系统的超前性，势必造成投资过大。</w:delText>
        </w:r>
      </w:del>
      <w:r>
        <w:rPr>
          <w:rFonts w:hint="eastAsia" w:ascii="宋体" w:hAnsi="宋体"/>
          <w:szCs w:val="28"/>
        </w:rPr>
        <w:t>因此，系统的实用性是首先应遵循的第一原则。</w:t>
      </w:r>
      <w:del w:id="22" w:author="刘柏豪" w:date="2019-02-26T13:43:32Z">
        <w:r>
          <w:rPr>
            <w:rFonts w:hint="eastAsia" w:ascii="宋体" w:hAnsi="宋体"/>
            <w:szCs w:val="28"/>
          </w:rPr>
          <w:delText>同时，系统的前端产品和系统软件均有良好的实用性和操作性。</w:delText>
        </w:r>
      </w:del>
      <w:r>
        <w:rPr>
          <w:rFonts w:hint="eastAsia" w:ascii="宋体" w:hAnsi="宋体"/>
          <w:szCs w:val="28"/>
        </w:rPr>
        <w:t>使具备电脑和手机初级操作水平的使用人员，通过简单的培训就能掌握系统的操作要领。</w:t>
      </w:r>
      <w:bookmarkStart w:id="76" w:name="_Toc12038"/>
      <w:bookmarkStart w:id="77" w:name="_Toc533164693"/>
    </w:p>
    <w:p>
      <w:pPr>
        <w:pStyle w:val="41"/>
        <w:spacing w:line="360" w:lineRule="auto"/>
        <w:ind w:firstLine="422"/>
        <w:outlineLvl w:val="2"/>
        <w:rPr>
          <w:rFonts w:hint="eastAsia" w:ascii="黑体" w:hAnsi="黑体" w:eastAsia="黑体" w:cs="黑体"/>
          <w:b/>
          <w:bCs/>
          <w:sz w:val="28"/>
          <w:szCs w:val="28"/>
        </w:rPr>
      </w:pPr>
      <w:bookmarkStart w:id="78" w:name="_Toc28423"/>
      <w:r>
        <w:rPr>
          <w:rFonts w:hint="eastAsia" w:ascii="黑体" w:hAnsi="黑体" w:eastAsia="黑体" w:cs="黑体"/>
          <w:b/>
          <w:bCs/>
          <w:sz w:val="28"/>
          <w:szCs w:val="28"/>
        </w:rPr>
        <w:t>2.3.2稳定性原则</w:t>
      </w:r>
      <w:bookmarkEnd w:id="76"/>
      <w:bookmarkEnd w:id="77"/>
      <w:bookmarkEnd w:id="78"/>
    </w:p>
    <w:p>
      <w:pPr>
        <w:pStyle w:val="41"/>
        <w:numPr>
          <w:ilvl w:val="-1"/>
          <w:numId w:val="0"/>
        </w:numPr>
        <w:spacing w:line="360" w:lineRule="auto"/>
        <w:ind w:firstLine="560" w:firstLineChars="200"/>
        <w:outlineLvl w:val="9"/>
        <w:rPr>
          <w:rFonts w:ascii="宋体" w:hAnsi="宋体"/>
          <w:sz w:val="28"/>
          <w:szCs w:val="28"/>
        </w:rPr>
      </w:pPr>
      <w:bookmarkStart w:id="79" w:name="_Toc1381"/>
      <w:r>
        <w:rPr>
          <w:rFonts w:hint="eastAsia" w:ascii="宋体" w:hAnsi="宋体"/>
          <w:sz w:val="28"/>
          <w:szCs w:val="28"/>
        </w:rPr>
        <w:t>稳定性、可靠性是系统设计中的关键，考虑到移动设备工作环境的特殊性，只有保证整体系统的稳定性、可靠性才能发挥出其先进的功能和优势。</w:t>
      </w:r>
      <w:bookmarkEnd w:id="79"/>
    </w:p>
    <w:p>
      <w:pPr>
        <w:pStyle w:val="41"/>
        <w:spacing w:line="360" w:lineRule="auto"/>
        <w:ind w:firstLine="422"/>
        <w:outlineLvl w:val="2"/>
        <w:rPr>
          <w:rFonts w:ascii="黑体" w:hAnsi="黑体" w:eastAsia="黑体" w:cs="黑体"/>
          <w:b/>
          <w:bCs/>
          <w:sz w:val="28"/>
          <w:szCs w:val="28"/>
        </w:rPr>
      </w:pPr>
      <w:bookmarkStart w:id="80" w:name="_Toc6862"/>
      <w:bookmarkStart w:id="81" w:name="_Toc533164694"/>
      <w:bookmarkStart w:id="82" w:name="_Toc13104"/>
      <w:r>
        <w:rPr>
          <w:rFonts w:hint="eastAsia" w:ascii="黑体" w:hAnsi="黑体" w:eastAsia="黑体" w:cs="黑体"/>
          <w:b/>
          <w:bCs/>
          <w:sz w:val="28"/>
          <w:szCs w:val="28"/>
        </w:rPr>
        <w:t>2.3.3保密及安全原则</w:t>
      </w:r>
      <w:bookmarkEnd w:id="80"/>
      <w:bookmarkEnd w:id="81"/>
      <w:bookmarkEnd w:id="82"/>
    </w:p>
    <w:p>
      <w:pPr>
        <w:spacing w:line="360" w:lineRule="auto"/>
        <w:ind w:firstLine="560" w:firstLineChars="200"/>
        <w:rPr>
          <w:rFonts w:ascii="宋体" w:hAnsi="宋体"/>
          <w:szCs w:val="28"/>
        </w:rPr>
      </w:pPr>
      <w:r>
        <w:rPr>
          <w:rFonts w:hint="eastAsia" w:ascii="宋体" w:hAnsi="宋体"/>
          <w:szCs w:val="28"/>
        </w:rPr>
        <w:t>确保数据安全是系统研发工作中必须考虑到的重要因素，只有确保数据安全、稳定，系统才得以正确运行。</w:t>
      </w:r>
    </w:p>
    <w:p>
      <w:pPr>
        <w:pStyle w:val="41"/>
        <w:numPr>
          <w:ilvl w:val="0"/>
          <w:numId w:val="7"/>
        </w:numPr>
        <w:spacing w:line="360" w:lineRule="auto"/>
        <w:ind w:firstLineChars="0"/>
        <w:rPr>
          <w:rFonts w:ascii="宋体" w:hAnsi="宋体"/>
          <w:sz w:val="28"/>
          <w:szCs w:val="28"/>
        </w:rPr>
      </w:pPr>
      <w:r>
        <w:rPr>
          <w:rFonts w:hint="eastAsia" w:ascii="宋体" w:hAnsi="宋体"/>
          <w:sz w:val="28"/>
          <w:szCs w:val="28"/>
        </w:rPr>
        <w:t>按照国家有关规范要求，从网络安全和应用安全两个层面进行统一的安全规划和管理。</w:t>
      </w:r>
    </w:p>
    <w:p>
      <w:pPr>
        <w:pStyle w:val="41"/>
        <w:numPr>
          <w:ilvl w:val="0"/>
          <w:numId w:val="7"/>
        </w:numPr>
        <w:spacing w:line="360" w:lineRule="auto"/>
        <w:ind w:firstLineChars="0"/>
        <w:rPr>
          <w:rFonts w:ascii="宋体" w:hAnsi="宋体"/>
          <w:sz w:val="28"/>
          <w:szCs w:val="28"/>
        </w:rPr>
      </w:pPr>
      <w:r>
        <w:rPr>
          <w:rFonts w:hint="eastAsia" w:ascii="宋体" w:hAnsi="宋体"/>
          <w:sz w:val="28"/>
          <w:szCs w:val="28"/>
        </w:rPr>
        <w:t>提高数据的抗破坏能力，防止数据被非法修改或盗用。</w:t>
      </w:r>
    </w:p>
    <w:p>
      <w:pPr>
        <w:pStyle w:val="41"/>
        <w:numPr>
          <w:ilvl w:val="0"/>
          <w:numId w:val="7"/>
        </w:numPr>
        <w:spacing w:line="360" w:lineRule="auto"/>
        <w:ind w:firstLineChars="0"/>
        <w:rPr>
          <w:rFonts w:ascii="宋体" w:hAnsi="宋体"/>
          <w:sz w:val="28"/>
          <w:szCs w:val="28"/>
        </w:rPr>
      </w:pPr>
      <w:r>
        <w:rPr>
          <w:rFonts w:hint="eastAsia" w:ascii="宋体" w:hAnsi="宋体"/>
          <w:sz w:val="28"/>
          <w:szCs w:val="28"/>
        </w:rPr>
        <w:t>建立完善的授权机制，为不同的用户提供合适的访问权限。</w:t>
      </w:r>
    </w:p>
    <w:p>
      <w:pPr>
        <w:pStyle w:val="41"/>
        <w:numPr>
          <w:ilvl w:val="0"/>
          <w:numId w:val="7"/>
        </w:numPr>
        <w:spacing w:line="360" w:lineRule="auto"/>
        <w:ind w:firstLineChars="0"/>
        <w:rPr>
          <w:rFonts w:ascii="宋体" w:hAnsi="宋体"/>
          <w:sz w:val="28"/>
          <w:szCs w:val="28"/>
        </w:rPr>
      </w:pPr>
      <w:r>
        <w:rPr>
          <w:rFonts w:hint="eastAsia" w:ascii="宋体" w:hAnsi="宋体"/>
          <w:sz w:val="28"/>
          <w:szCs w:val="28"/>
        </w:rPr>
        <w:t>采用数据加密技术，对关键信息进行加密处理，保证数据在使用和传输过程中不会被非法查看、篡改、窃取等。</w:t>
      </w:r>
    </w:p>
    <w:p>
      <w:pPr>
        <w:pStyle w:val="41"/>
        <w:spacing w:line="360" w:lineRule="auto"/>
        <w:ind w:firstLine="422"/>
        <w:outlineLvl w:val="2"/>
        <w:rPr>
          <w:rFonts w:ascii="黑体" w:hAnsi="黑体" w:eastAsia="黑体" w:cs="黑体"/>
          <w:b/>
          <w:bCs/>
          <w:sz w:val="28"/>
          <w:szCs w:val="28"/>
        </w:rPr>
      </w:pPr>
      <w:bookmarkStart w:id="83" w:name="_Toc21071"/>
      <w:bookmarkStart w:id="84" w:name="_Toc533164695"/>
      <w:bookmarkStart w:id="85" w:name="_Toc3452"/>
      <w:r>
        <w:rPr>
          <w:rFonts w:hint="eastAsia" w:ascii="黑体" w:hAnsi="黑体" w:eastAsia="黑体" w:cs="黑体"/>
          <w:b/>
          <w:bCs/>
          <w:sz w:val="28"/>
          <w:szCs w:val="28"/>
        </w:rPr>
        <w:t>2.3.4使用便捷性原则</w:t>
      </w:r>
      <w:bookmarkEnd w:id="83"/>
      <w:bookmarkEnd w:id="84"/>
      <w:bookmarkEnd w:id="85"/>
    </w:p>
    <w:p>
      <w:pPr>
        <w:spacing w:line="360" w:lineRule="auto"/>
        <w:ind w:firstLine="560" w:firstLineChars="200"/>
        <w:rPr>
          <w:rFonts w:ascii="宋体" w:hAnsi="宋体"/>
          <w:szCs w:val="28"/>
        </w:rPr>
      </w:pPr>
      <w:r>
        <w:rPr>
          <w:rFonts w:hint="eastAsia" w:ascii="宋体" w:hAnsi="宋体"/>
          <w:szCs w:val="28"/>
        </w:rPr>
        <w:t>只有方便的系统才是实用的系统，才能提高工作效率，实现系统的功能目标，降低人力成本和维护成本。本着以人为本的基本设计原则着重考虑了如下几点：</w:t>
      </w:r>
    </w:p>
    <w:p>
      <w:pPr>
        <w:pStyle w:val="41"/>
        <w:numPr>
          <w:ilvl w:val="0"/>
          <w:numId w:val="8"/>
        </w:numPr>
        <w:spacing w:line="360" w:lineRule="auto"/>
        <w:ind w:firstLineChars="0"/>
        <w:rPr>
          <w:rFonts w:ascii="宋体" w:hAnsi="宋体"/>
          <w:sz w:val="28"/>
          <w:szCs w:val="28"/>
        </w:rPr>
      </w:pPr>
      <w:r>
        <w:rPr>
          <w:rFonts w:hint="eastAsia" w:ascii="宋体" w:hAnsi="宋体"/>
          <w:sz w:val="28"/>
          <w:szCs w:val="28"/>
        </w:rPr>
        <w:t>在确保系统高性能、高质量的基础上，在系统结构上采用方便性设计，着重系统的智能化和自动化。</w:t>
      </w:r>
    </w:p>
    <w:p>
      <w:pPr>
        <w:pStyle w:val="41"/>
        <w:numPr>
          <w:ilvl w:val="0"/>
          <w:numId w:val="8"/>
        </w:numPr>
        <w:spacing w:line="360" w:lineRule="auto"/>
        <w:ind w:firstLineChars="0"/>
        <w:rPr>
          <w:rFonts w:ascii="宋体" w:hAnsi="宋体"/>
          <w:sz w:val="28"/>
          <w:szCs w:val="28"/>
        </w:rPr>
      </w:pPr>
      <w:r>
        <w:rPr>
          <w:rFonts w:hint="eastAsia" w:ascii="宋体" w:hAnsi="宋体"/>
          <w:sz w:val="28"/>
          <w:szCs w:val="28"/>
        </w:rPr>
        <w:t>系统操作及其设备要易学易用，真正做到学用方便、使用方便、维护方便。一般操作人员经过简单培训，即可上岗值班，操作、复核和处理各种情况和事件。</w:t>
      </w:r>
    </w:p>
    <w:p>
      <w:pPr>
        <w:pStyle w:val="41"/>
        <w:numPr>
          <w:ilvl w:val="0"/>
          <w:numId w:val="8"/>
        </w:numPr>
        <w:spacing w:line="360" w:lineRule="auto"/>
        <w:ind w:firstLineChars="0"/>
        <w:rPr>
          <w:rFonts w:ascii="宋体" w:hAnsi="宋体"/>
          <w:sz w:val="28"/>
          <w:szCs w:val="28"/>
        </w:rPr>
      </w:pPr>
      <w:r>
        <w:rPr>
          <w:rFonts w:hint="eastAsia" w:ascii="宋体" w:hAnsi="宋体"/>
          <w:sz w:val="28"/>
          <w:szCs w:val="28"/>
        </w:rPr>
        <w:t>系统的功能便于使用，标示清晰、使用简便，使参与者能充分利用系统的各种功能。</w:t>
      </w:r>
    </w:p>
    <w:p>
      <w:pPr>
        <w:pStyle w:val="41"/>
        <w:spacing w:line="360" w:lineRule="auto"/>
        <w:ind w:firstLine="422"/>
        <w:outlineLvl w:val="2"/>
        <w:rPr>
          <w:rFonts w:ascii="黑体" w:hAnsi="黑体" w:eastAsia="黑体" w:cs="黑体"/>
          <w:b/>
          <w:bCs/>
          <w:sz w:val="28"/>
          <w:szCs w:val="28"/>
        </w:rPr>
      </w:pPr>
      <w:bookmarkStart w:id="86" w:name="_Toc9105"/>
      <w:bookmarkStart w:id="87" w:name="_Toc18910"/>
      <w:bookmarkStart w:id="88" w:name="_Toc533164696"/>
      <w:r>
        <w:rPr>
          <w:rFonts w:hint="eastAsia" w:ascii="黑体" w:hAnsi="黑体" w:eastAsia="黑体" w:cs="黑体"/>
          <w:b/>
          <w:bCs/>
          <w:sz w:val="28"/>
          <w:szCs w:val="28"/>
        </w:rPr>
        <w:t>2.3.5易管理及易维护原则</w:t>
      </w:r>
      <w:bookmarkEnd w:id="86"/>
      <w:bookmarkEnd w:id="87"/>
      <w:bookmarkEnd w:id="88"/>
    </w:p>
    <w:p>
      <w:pPr>
        <w:spacing w:line="360" w:lineRule="auto"/>
        <w:ind w:firstLine="560" w:firstLineChars="200"/>
        <w:rPr>
          <w:rFonts w:ascii="宋体" w:hAnsi="宋体"/>
          <w:szCs w:val="28"/>
        </w:rPr>
      </w:pPr>
      <w:r>
        <w:rPr>
          <w:rFonts w:hint="eastAsia" w:ascii="宋体" w:hAnsi="宋体"/>
          <w:szCs w:val="28"/>
        </w:rPr>
        <w:t>只有简单、方便的系统才是实用的系统，才能提高工作效率，降低人力成本和维护成本。系统设计本着以人为本的原则考虑如下几点：</w:t>
      </w:r>
    </w:p>
    <w:p>
      <w:pPr>
        <w:pStyle w:val="41"/>
        <w:numPr>
          <w:ilvl w:val="0"/>
          <w:numId w:val="9"/>
        </w:numPr>
        <w:spacing w:line="360" w:lineRule="auto"/>
        <w:ind w:firstLineChars="0"/>
        <w:rPr>
          <w:rFonts w:ascii="宋体" w:hAnsi="宋体"/>
          <w:sz w:val="28"/>
          <w:szCs w:val="28"/>
        </w:rPr>
      </w:pPr>
      <w:r>
        <w:rPr>
          <w:rFonts w:hint="eastAsia" w:ascii="宋体" w:hAnsi="宋体"/>
          <w:sz w:val="28"/>
          <w:szCs w:val="28"/>
        </w:rPr>
        <w:t>系统流程规范、明确，便于最终使用人员管理；</w:t>
      </w:r>
    </w:p>
    <w:p>
      <w:pPr>
        <w:pStyle w:val="41"/>
        <w:numPr>
          <w:ilvl w:val="0"/>
          <w:numId w:val="9"/>
        </w:numPr>
        <w:spacing w:line="360" w:lineRule="auto"/>
        <w:ind w:firstLineChars="0"/>
        <w:rPr>
          <w:rFonts w:ascii="宋体" w:hAnsi="宋体"/>
          <w:sz w:val="28"/>
          <w:szCs w:val="28"/>
        </w:rPr>
      </w:pPr>
      <w:r>
        <w:rPr>
          <w:rFonts w:hint="eastAsia" w:ascii="宋体" w:hAnsi="宋体"/>
          <w:sz w:val="28"/>
          <w:szCs w:val="28"/>
        </w:rPr>
        <w:t>在确保系统的容错能力基础上，系统日志功能提供了强大的错误记录能力，便于最终使用人员查找错误所在，方便维护；</w:t>
      </w:r>
    </w:p>
    <w:p>
      <w:pPr>
        <w:pStyle w:val="2"/>
        <w:spacing w:line="360" w:lineRule="auto"/>
        <w:ind w:firstLine="321" w:firstLineChars="100"/>
        <w:outlineLvl w:val="1"/>
        <w:rPr>
          <w:rFonts w:ascii="黑体" w:hAnsi="黑体" w:eastAsia="黑体" w:cs="黑体"/>
          <w:b/>
          <w:bCs/>
          <w:sz w:val="32"/>
          <w:szCs w:val="32"/>
        </w:rPr>
      </w:pPr>
      <w:bookmarkStart w:id="89" w:name="_Toc14618"/>
      <w:r>
        <w:rPr>
          <w:rFonts w:hint="eastAsia" w:ascii="黑体" w:hAnsi="黑体" w:eastAsia="黑体" w:cs="黑体"/>
          <w:b/>
          <w:bCs/>
          <w:sz w:val="32"/>
          <w:szCs w:val="32"/>
        </w:rPr>
        <w:t>2.4</w:t>
      </w:r>
      <w:del w:id="23" w:author="李振" w:date="2019-02-22T13:53:00Z">
        <w:r>
          <w:rPr>
            <w:rFonts w:hint="eastAsia" w:ascii="黑体" w:hAnsi="黑体" w:eastAsia="黑体" w:cs="黑体"/>
            <w:b/>
            <w:bCs/>
            <w:sz w:val="32"/>
            <w:szCs w:val="32"/>
            <w:highlight w:val="yellow"/>
          </w:rPr>
          <w:delText>实用</w:delText>
        </w:r>
      </w:del>
      <w:ins w:id="24" w:author="李振" w:date="2019-02-22T14:02:00Z">
        <w:r>
          <w:rPr>
            <w:rFonts w:hint="eastAsia" w:ascii="黑体" w:hAnsi="黑体" w:eastAsia="黑体" w:cs="黑体"/>
            <w:b/>
            <w:bCs/>
            <w:sz w:val="32"/>
            <w:szCs w:val="32"/>
          </w:rPr>
          <w:t>实施</w:t>
        </w:r>
      </w:ins>
      <w:r>
        <w:rPr>
          <w:rFonts w:hint="eastAsia" w:ascii="黑体" w:hAnsi="黑体" w:eastAsia="黑体" w:cs="黑体"/>
          <w:b/>
          <w:bCs/>
          <w:sz w:val="32"/>
          <w:szCs w:val="32"/>
        </w:rPr>
        <w:t>范围</w:t>
      </w:r>
      <w:bookmarkEnd w:id="89"/>
    </w:p>
    <w:p>
      <w:pPr>
        <w:pStyle w:val="2"/>
        <w:spacing w:line="360" w:lineRule="auto"/>
        <w:ind w:firstLine="560"/>
        <w:rPr>
          <w:szCs w:val="28"/>
        </w:rPr>
      </w:pPr>
      <w:del w:id="25" w:author="李振" w:date="2019-02-22T14:03:00Z">
        <w:r>
          <w:rPr>
            <w:rFonts w:hint="eastAsia"/>
            <w:szCs w:val="28"/>
          </w:rPr>
          <w:delText>“</w:delText>
        </w:r>
      </w:del>
      <w:r>
        <w:rPr>
          <w:rFonts w:hint="eastAsia"/>
          <w:szCs w:val="28"/>
        </w:rPr>
        <w:t>航天一院党建云精细化管理系统</w:t>
      </w:r>
      <w:del w:id="26" w:author="李振" w:date="2019-02-22T14:03:00Z">
        <w:r>
          <w:rPr>
            <w:rFonts w:hint="eastAsia"/>
            <w:szCs w:val="28"/>
          </w:rPr>
          <w:delText>”将集中部署在通信事业部三楼机房中，</w:delText>
        </w:r>
      </w:del>
      <w:r>
        <w:rPr>
          <w:rFonts w:hint="eastAsia"/>
          <w:szCs w:val="28"/>
        </w:rPr>
        <w:t>涉及使用单位以及使用人员情况如下：</w:t>
      </w:r>
    </w:p>
    <w:p>
      <w:pPr>
        <w:pStyle w:val="2"/>
        <w:spacing w:line="360" w:lineRule="auto"/>
        <w:ind w:firstLine="560"/>
        <w:rPr>
          <w:szCs w:val="28"/>
        </w:rPr>
      </w:pPr>
      <w:ins w:id="27" w:author="李振" w:date="2019-02-22T14:03:00Z">
        <w:r>
          <w:rPr>
            <w:rFonts w:hint="eastAsia"/>
            <w:szCs w:val="28"/>
          </w:rPr>
          <w:t>使用</w:t>
        </w:r>
      </w:ins>
      <w:r>
        <w:rPr>
          <w:rFonts w:hint="eastAsia"/>
          <w:szCs w:val="28"/>
        </w:rPr>
        <w:t>单位：</w:t>
      </w:r>
      <w:del w:id="28" w:author="李振" w:date="2019-02-22T14:03:00Z">
        <w:commentRangeStart w:id="9"/>
        <w:r>
          <w:rPr>
            <w:rFonts w:hint="eastAsia"/>
            <w:szCs w:val="28"/>
          </w:rPr>
          <w:delText>院本部、研发中心、战术武器事业部、一部、</w:delText>
        </w:r>
      </w:del>
      <w:ins w:id="29" w:author="李振" w:date="2019-02-22T14:03:00Z">
        <w:r>
          <w:rPr>
            <w:rFonts w:hint="eastAsia"/>
            <w:szCs w:val="28"/>
          </w:rPr>
          <w:t>院本级、</w:t>
        </w:r>
        <w:commentRangeEnd w:id="9"/>
      </w:ins>
      <w:r>
        <w:commentReference w:id="9"/>
      </w:r>
      <w:r>
        <w:rPr>
          <w:rFonts w:hint="eastAsia"/>
          <w:szCs w:val="28"/>
        </w:rPr>
        <w:t>10所、12所、14所、15所、18所、19所、702所、703所、102所、211厂、万源实业、万源科技、万源国际、航天总医院、物流中心、航天工程。</w:t>
      </w:r>
    </w:p>
    <w:p>
      <w:pPr>
        <w:pStyle w:val="2"/>
        <w:spacing w:line="360" w:lineRule="auto"/>
        <w:ind w:firstLine="420" w:firstLineChars="0"/>
        <w:rPr>
          <w:rFonts w:ascii="黑体" w:hAnsi="黑体" w:eastAsia="黑体" w:cs="黑体"/>
          <w:b/>
          <w:bCs/>
          <w:sz w:val="44"/>
          <w:szCs w:val="44"/>
        </w:rPr>
      </w:pPr>
      <w:r>
        <w:rPr>
          <w:rFonts w:hint="eastAsia"/>
          <w:szCs w:val="28"/>
        </w:rPr>
        <w:t>系统使用对象包括：全体党员及党务工作人员。</w:t>
      </w:r>
      <w:bookmarkStart w:id="90" w:name="_Toc344210903"/>
    </w:p>
    <w:p>
      <w:pPr>
        <w:pStyle w:val="2"/>
        <w:spacing w:line="360" w:lineRule="auto"/>
        <w:ind w:firstLine="0" w:firstLineChars="0"/>
        <w:rPr>
          <w:rFonts w:ascii="黑体" w:hAnsi="黑体" w:eastAsia="黑体" w:cs="黑体"/>
          <w:b/>
          <w:bCs/>
          <w:sz w:val="44"/>
          <w:szCs w:val="44"/>
        </w:rPr>
      </w:pPr>
    </w:p>
    <w:p>
      <w:pPr>
        <w:pStyle w:val="2"/>
        <w:spacing w:line="360" w:lineRule="auto"/>
        <w:ind w:firstLine="0" w:firstLineChars="0"/>
        <w:outlineLvl w:val="0"/>
        <w:rPr>
          <w:rFonts w:ascii="黑体" w:hAnsi="黑体" w:eastAsia="黑体" w:cs="黑体"/>
          <w:b/>
          <w:bCs/>
          <w:sz w:val="44"/>
          <w:szCs w:val="44"/>
        </w:rPr>
      </w:pPr>
      <w:bookmarkStart w:id="91" w:name="_Toc11166"/>
      <w:r>
        <w:rPr>
          <w:rFonts w:hint="eastAsia" w:ascii="黑体" w:hAnsi="黑体" w:eastAsia="黑体" w:cs="黑体"/>
          <w:b/>
          <w:bCs/>
          <w:sz w:val="44"/>
          <w:szCs w:val="44"/>
        </w:rPr>
        <w:t>3总体设计</w:t>
      </w:r>
      <w:bookmarkEnd w:id="90"/>
      <w:bookmarkEnd w:id="91"/>
    </w:p>
    <w:p>
      <w:pPr>
        <w:pStyle w:val="5"/>
        <w:numPr>
          <w:ilvl w:val="0"/>
          <w:numId w:val="0"/>
        </w:numPr>
        <w:ind w:firstLine="321" w:firstLineChars="100"/>
        <w:rPr>
          <w:rFonts w:ascii="黑体" w:hAnsi="黑体" w:cs="黑体"/>
        </w:rPr>
      </w:pPr>
      <w:commentRangeStart w:id="10"/>
      <w:bookmarkStart w:id="92" w:name="_Toc9834"/>
      <w:bookmarkStart w:id="93" w:name="_Toc344210904"/>
      <w:bookmarkStart w:id="94" w:name="_Toc3480"/>
      <w:r>
        <w:rPr>
          <w:rFonts w:hint="eastAsia" w:ascii="黑体" w:hAnsi="黑体" w:cs="黑体"/>
        </w:rPr>
        <w:t>3.1系统总体架构</w:t>
      </w:r>
      <w:commentRangeEnd w:id="10"/>
      <w:r>
        <w:rPr>
          <w:rStyle w:val="37"/>
          <w:rFonts w:ascii="Calibri" w:hAnsi="Calibri" w:eastAsia="宋体"/>
          <w:b w:val="0"/>
          <w:bCs w:val="0"/>
        </w:rPr>
        <w:commentReference w:id="10"/>
      </w:r>
      <w:bookmarkEnd w:id="92"/>
      <w:bookmarkEnd w:id="93"/>
      <w:bookmarkEnd w:id="94"/>
    </w:p>
    <w:p>
      <w:pPr>
        <w:spacing w:line="360" w:lineRule="auto"/>
        <w:ind w:firstLine="560" w:firstLineChars="200"/>
      </w:pPr>
      <w:r>
        <w:rPr>
          <w:rFonts w:hint="eastAsia" w:ascii="宋体" w:hAnsi="宋体"/>
          <w:szCs w:val="28"/>
        </w:rPr>
        <w:t>基于“</w:t>
      </w:r>
      <w:del w:id="30" w:author="李振" w:date="2019-02-22T13:30:00Z">
        <w:r>
          <w:rPr>
            <w:rFonts w:hint="eastAsia" w:ascii="宋体" w:hAnsi="宋体"/>
            <w:szCs w:val="28"/>
          </w:rPr>
          <w:delText>航天一院党建云管理系统</w:delText>
        </w:r>
      </w:del>
      <w:ins w:id="31" w:author="李振" w:date="2019-02-22T13:30:00Z">
        <w:r>
          <w:rPr>
            <w:rFonts w:hint="eastAsia" w:ascii="宋体" w:hAnsi="宋体"/>
            <w:szCs w:val="28"/>
          </w:rPr>
          <w:t>航天一院党建云</w:t>
        </w:r>
      </w:ins>
      <w:r>
        <w:rPr>
          <w:rFonts w:hint="eastAsia" w:ascii="宋体" w:hAnsi="宋体"/>
          <w:szCs w:val="28"/>
        </w:rPr>
        <w:t>”</w:t>
      </w:r>
      <w:del w:id="32" w:author="刘柏豪" w:date="2019-02-26T13:13:40Z">
        <w:r>
          <w:rPr>
            <w:rFonts w:hint="eastAsia" w:ascii="宋体" w:hAnsi="宋体"/>
            <w:szCs w:val="28"/>
          </w:rPr>
          <w:delText>平台</w:delText>
        </w:r>
      </w:del>
      <w:r>
        <w:rPr>
          <w:rFonts w:hint="eastAsia" w:ascii="宋体" w:hAnsi="宋体"/>
          <w:szCs w:val="28"/>
        </w:rPr>
        <w:t>进行功能扩展，一院党建云</w:t>
      </w:r>
      <w:del w:id="33" w:author="刘柏豪" w:date="2019-02-26T13:13:57Z">
        <w:r>
          <w:rPr>
            <w:rFonts w:hint="eastAsia" w:ascii="宋体" w:hAnsi="宋体"/>
            <w:szCs w:val="28"/>
            <w:lang w:val="en-US"/>
          </w:rPr>
          <w:delText>平台</w:delText>
        </w:r>
      </w:del>
      <w:ins w:id="34" w:author="刘柏豪" w:date="2019-02-26T13:13:58Z">
        <w:r>
          <w:rPr>
            <w:rFonts w:hint="eastAsia" w:ascii="宋体" w:hAnsi="宋体"/>
            <w:szCs w:val="28"/>
            <w:lang w:val="en-US" w:eastAsia="zh-CN"/>
          </w:rPr>
          <w:t>管理</w:t>
        </w:r>
      </w:ins>
      <w:ins w:id="35" w:author="刘柏豪" w:date="2019-02-26T13:13:59Z">
        <w:r>
          <w:rPr>
            <w:rFonts w:hint="eastAsia" w:ascii="宋体" w:hAnsi="宋体"/>
            <w:szCs w:val="28"/>
            <w:lang w:val="en-US" w:eastAsia="zh-CN"/>
          </w:rPr>
          <w:t>系统</w:t>
        </w:r>
      </w:ins>
      <w:r>
        <w:rPr>
          <w:rFonts w:hint="eastAsia" w:ascii="宋体" w:hAnsi="宋体"/>
          <w:szCs w:val="28"/>
        </w:rPr>
        <w:t>是一个覆盖全院两级党委、党支部和全体党员的党建</w:t>
      </w:r>
      <w:del w:id="36" w:author="刘柏豪" w:date="2019-02-26T13:14:07Z">
        <w:r>
          <w:rPr>
            <w:rFonts w:hint="eastAsia" w:ascii="宋体" w:hAnsi="宋体"/>
            <w:szCs w:val="28"/>
            <w:lang w:val="en-US"/>
          </w:rPr>
          <w:delText>平台</w:delText>
        </w:r>
      </w:del>
      <w:ins w:id="37" w:author="刘柏豪" w:date="2019-02-26T13:14:10Z">
        <w:r>
          <w:rPr>
            <w:rFonts w:hint="eastAsia" w:ascii="宋体" w:hAnsi="宋体"/>
            <w:szCs w:val="28"/>
            <w:lang w:val="en-US" w:eastAsia="zh-CN"/>
          </w:rPr>
          <w:t>管理系统</w:t>
        </w:r>
      </w:ins>
      <w:r>
        <w:rPr>
          <w:rFonts w:hint="eastAsia" w:ascii="宋体" w:hAnsi="宋体"/>
          <w:szCs w:val="28"/>
        </w:rPr>
        <w:t>，基于党员和党组织的两级管理，党建精细化流程以移动端和PC端</w:t>
      </w:r>
      <w:del w:id="38" w:author="李振" w:date="2019-02-22T14:04:00Z">
        <w:r>
          <w:rPr>
            <w:rFonts w:hint="eastAsia" w:ascii="宋体" w:hAnsi="宋体"/>
            <w:szCs w:val="28"/>
          </w:rPr>
          <w:delText>为主</w:delText>
        </w:r>
      </w:del>
      <w:r>
        <w:rPr>
          <w:rFonts w:hint="eastAsia" w:ascii="宋体" w:hAnsi="宋体"/>
          <w:szCs w:val="28"/>
        </w:rPr>
        <w:t>进行开发建设，实现党务工作信息化，对业务功能层和展示层进行内容开发拓展，部分硬件设备根据实际访问量进行一定的扩展。</w:t>
      </w:r>
    </w:p>
    <w:p>
      <w:pPr>
        <w:pStyle w:val="2"/>
        <w:spacing w:line="360" w:lineRule="auto"/>
        <w:ind w:firstLineChars="0"/>
        <w:jc w:val="center"/>
        <w:rPr>
          <w:sz w:val="24"/>
        </w:rPr>
      </w:pPr>
      <w:bookmarkStart w:id="95" w:name="_Toc344210905"/>
      <w:r>
        <w:pict>
          <v:shape id="_x0000_i1025" o:spt="75" type="#_x0000_t75" style="height:221.9pt;width:347.65pt;" filled="f" o:preferrelative="t" stroked="f" coordsize="21600,21600">
            <v:path/>
            <v:fill on="f" focussize="0,0"/>
            <v:stroke on="f" joinstyle="miter"/>
            <v:imagedata r:id="rId14" o:title=""/>
            <o:lock v:ext="edit" aspectratio="t"/>
            <w10:wrap type="none"/>
            <w10:anchorlock/>
          </v:shape>
        </w:pict>
      </w:r>
    </w:p>
    <w:p>
      <w:pPr>
        <w:pStyle w:val="2"/>
        <w:spacing w:line="360" w:lineRule="auto"/>
        <w:ind w:firstLineChars="0"/>
        <w:jc w:val="center"/>
        <w:rPr>
          <w:rFonts w:ascii="黑体" w:hAnsi="黑体" w:eastAsia="黑体" w:cs="黑体"/>
        </w:rPr>
      </w:pPr>
      <w:r>
        <w:rPr>
          <w:rFonts w:hint="eastAsia"/>
          <w:sz w:val="21"/>
          <w:szCs w:val="21"/>
        </w:rPr>
        <w:t>图1 系统总体架构图</w:t>
      </w:r>
    </w:p>
    <w:bookmarkEnd w:id="95"/>
    <w:p>
      <w:pPr>
        <w:spacing w:line="360" w:lineRule="auto"/>
        <w:rPr>
          <w:rFonts w:ascii="黑体" w:hAnsi="黑体" w:eastAsia="黑体" w:cs="黑体"/>
          <w:b/>
          <w:bCs/>
          <w:sz w:val="32"/>
          <w:szCs w:val="32"/>
        </w:rPr>
      </w:pPr>
    </w:p>
    <w:p>
      <w:pPr>
        <w:spacing w:line="360" w:lineRule="auto"/>
        <w:outlineLvl w:val="1"/>
        <w:rPr>
          <w:rFonts w:ascii="黑体" w:hAnsi="黑体" w:eastAsia="黑体" w:cs="黑体"/>
          <w:b/>
          <w:bCs/>
        </w:rPr>
      </w:pPr>
      <w:bookmarkStart w:id="96" w:name="_Toc3210"/>
      <w:r>
        <w:rPr>
          <w:rFonts w:hint="eastAsia" w:ascii="黑体" w:hAnsi="黑体" w:eastAsia="黑体" w:cs="黑体"/>
          <w:b/>
          <w:bCs/>
          <w:sz w:val="32"/>
          <w:szCs w:val="32"/>
        </w:rPr>
        <w:t>3.2系统技术架构</w:t>
      </w:r>
      <w:bookmarkEnd w:id="96"/>
    </w:p>
    <w:p>
      <w:pPr>
        <w:spacing w:line="360" w:lineRule="auto"/>
        <w:ind w:firstLine="562" w:firstLineChars="200"/>
        <w:outlineLvl w:val="2"/>
        <w:rPr>
          <w:rFonts w:ascii="黑体" w:hAnsi="黑体" w:eastAsia="黑体" w:cs="黑体"/>
          <w:b/>
          <w:bCs/>
        </w:rPr>
      </w:pPr>
      <w:bookmarkStart w:id="97" w:name="_Toc27845"/>
      <w:commentRangeStart w:id="11"/>
      <w:r>
        <w:rPr>
          <w:rFonts w:hint="eastAsia" w:ascii="黑体" w:hAnsi="黑体" w:eastAsia="黑体" w:cs="黑体"/>
          <w:b/>
          <w:bCs/>
        </w:rPr>
        <w:t>3.2.1展示层</w:t>
      </w:r>
      <w:commentRangeEnd w:id="11"/>
      <w:r>
        <w:rPr>
          <w:rStyle w:val="37"/>
        </w:rPr>
        <w:commentReference w:id="11"/>
      </w:r>
      <w:bookmarkEnd w:id="97"/>
    </w:p>
    <w:p>
      <w:pPr>
        <w:spacing w:line="360" w:lineRule="auto"/>
        <w:ind w:firstLine="560" w:firstLineChars="200"/>
        <w:rPr>
          <w:rFonts w:ascii="宋体" w:hAnsi="宋体" w:cs="宋体"/>
          <w:szCs w:val="28"/>
        </w:rPr>
      </w:pPr>
      <w:r>
        <w:rPr>
          <w:rFonts w:hint="eastAsia" w:ascii="宋体" w:hAnsi="宋体" w:cs="宋体"/>
          <w:szCs w:val="28"/>
        </w:rPr>
        <w:t>这是直接与最终用户打交道的一层，即我们常说的客户端。它的主要作用接收用户的指令或者数据输入，提交给业务逻辑层做处理，同时负责将业务逻辑层的处理结果显示给用户。PC端</w:t>
      </w:r>
      <w:r>
        <w:rPr>
          <w:rFonts w:hint="eastAsia" w:ascii="宋体" w:hAnsi="宋体" w:cs="宋体"/>
          <w:szCs w:val="28"/>
          <w:lang w:val="en-US" w:eastAsia="zh-CN"/>
        </w:rPr>
        <w:t>界面框架以EasyUI为基础，并加以修改，</w:t>
      </w:r>
      <w:r>
        <w:rPr>
          <w:rFonts w:hint="eastAsia" w:ascii="宋体" w:hAnsi="宋体" w:cs="宋体"/>
          <w:szCs w:val="28"/>
        </w:rPr>
        <w:t>支持在Windows XP、Windows 7、Windows 8等系统中运行，支持谷歌、火狐浏览器</w:t>
      </w:r>
      <w:r>
        <w:rPr>
          <w:rFonts w:hint="eastAsia" w:ascii="宋体" w:hAnsi="宋体" w:cs="宋体"/>
          <w:szCs w:val="28"/>
          <w:lang w:eastAsia="zh-CN"/>
        </w:rPr>
        <w:t>。</w:t>
      </w:r>
      <w:r>
        <w:rPr>
          <w:rFonts w:hint="eastAsia" w:ascii="宋体" w:hAnsi="宋体" w:cs="宋体"/>
          <w:szCs w:val="28"/>
        </w:rPr>
        <w:t>移动终端</w:t>
      </w:r>
      <w:r>
        <w:rPr>
          <w:rFonts w:hint="eastAsia" w:ascii="宋体" w:hAnsi="宋体" w:cs="宋体"/>
          <w:szCs w:val="28"/>
          <w:lang w:val="en-US" w:eastAsia="zh-CN"/>
        </w:rPr>
        <w:t>界面框架采用原生与HTML5相结合的技术，其中</w:t>
      </w:r>
      <w:r>
        <w:rPr>
          <w:rFonts w:hint="eastAsia" w:ascii="宋体" w:hAnsi="宋体" w:cs="宋体"/>
          <w:szCs w:val="28"/>
        </w:rPr>
        <w:t>Android</w:t>
      </w:r>
      <w:r>
        <w:rPr>
          <w:rFonts w:hint="eastAsia" w:ascii="宋体" w:hAnsi="宋体" w:cs="宋体"/>
          <w:szCs w:val="28"/>
          <w:lang w:val="en-US" w:eastAsia="zh-CN"/>
        </w:rPr>
        <w:t>使用的编译语言为Java，</w:t>
      </w:r>
      <w:r>
        <w:rPr>
          <w:rFonts w:hint="eastAsia" w:ascii="宋体" w:hAnsi="宋体" w:cs="宋体"/>
          <w:szCs w:val="28"/>
        </w:rPr>
        <w:t>IOS</w:t>
      </w:r>
      <w:r>
        <w:rPr>
          <w:rFonts w:hint="eastAsia" w:ascii="宋体" w:hAnsi="宋体" w:cs="宋体"/>
          <w:szCs w:val="28"/>
          <w:lang w:val="en-US" w:eastAsia="zh-CN"/>
        </w:rPr>
        <w:t>采用的编译语言为Object-c</w:t>
      </w:r>
      <w:r>
        <w:rPr>
          <w:rFonts w:hint="eastAsia" w:ascii="宋体" w:hAnsi="宋体" w:cs="宋体"/>
          <w:szCs w:val="28"/>
        </w:rPr>
        <w:t>。</w:t>
      </w:r>
    </w:p>
    <w:p>
      <w:pPr>
        <w:pStyle w:val="2"/>
        <w:ind w:firstLine="562"/>
        <w:outlineLvl w:val="2"/>
        <w:rPr>
          <w:rFonts w:ascii="黑体" w:hAnsi="黑体" w:eastAsia="黑体" w:cs="黑体"/>
          <w:b/>
          <w:bCs/>
          <w:szCs w:val="28"/>
        </w:rPr>
      </w:pPr>
      <w:bookmarkStart w:id="98" w:name="_Toc4559"/>
      <w:r>
        <w:rPr>
          <w:rFonts w:hint="eastAsia" w:ascii="黑体" w:hAnsi="黑体" w:eastAsia="黑体" w:cs="黑体"/>
          <w:b/>
          <w:bCs/>
          <w:szCs w:val="28"/>
        </w:rPr>
        <w:t>3.2.2业务功能层</w:t>
      </w:r>
      <w:bookmarkEnd w:id="98"/>
    </w:p>
    <w:p>
      <w:pPr>
        <w:spacing w:line="360" w:lineRule="auto"/>
        <w:ind w:firstLine="560" w:firstLineChars="200"/>
        <w:rPr>
          <w:rFonts w:ascii="宋体" w:hAnsi="宋体" w:cs="宋体"/>
          <w:szCs w:val="28"/>
        </w:rPr>
      </w:pPr>
      <w:r>
        <w:rPr>
          <w:rFonts w:hint="eastAsia" w:ascii="宋体" w:hAnsi="宋体" w:cs="宋体"/>
          <w:szCs w:val="28"/>
        </w:rPr>
        <w:t>业务逻辑层（中间层）的主要任务是负责接收展示层的数据请求，将这些请求进行必要的业务逻辑检查（包括权限检查），然后将请求分解成不同的数据层操作，由支撑层进行处理，然后将处理结果返回给展示层。业务逻辑层是党建云精细化管理系统平台最重要的一个层次，核心的业务处理都是通过这一层来实现的。</w:t>
      </w:r>
    </w:p>
    <w:p>
      <w:pPr>
        <w:spacing w:line="360" w:lineRule="auto"/>
        <w:ind w:firstLine="420"/>
        <w:rPr>
          <w:rFonts w:ascii="宋体" w:hAnsi="宋体" w:cs="宋体"/>
          <w:szCs w:val="28"/>
        </w:rPr>
      </w:pPr>
      <w:r>
        <w:rPr>
          <w:rFonts w:hint="eastAsia" w:ascii="宋体" w:hAnsi="宋体" w:cs="宋体"/>
          <w:szCs w:val="28"/>
        </w:rPr>
        <w:t>业务逻辑层由Servlets、SpringMVC、Mybatis等技术实现业务流程如下：</w:t>
      </w:r>
    </w:p>
    <w:p>
      <w:pPr>
        <w:spacing w:line="360" w:lineRule="auto"/>
        <w:ind w:firstLine="560" w:firstLineChars="200"/>
        <w:rPr>
          <w:rFonts w:ascii="宋体" w:hAnsi="宋体"/>
          <w:szCs w:val="28"/>
        </w:rPr>
      </w:pPr>
      <w:r>
        <w:rPr>
          <w:rFonts w:hint="eastAsia" w:ascii="宋体" w:hAnsi="宋体"/>
          <w:szCs w:val="28"/>
        </w:rPr>
        <w:t>（1）首先用户发送请求——&gt;DispatcherServlet，前端控制器收到请求后自己不进行处理，而是委托给其他的解析器进行处理，作为统一访问点，进行全局的流程控制；</w:t>
      </w:r>
    </w:p>
    <w:p>
      <w:pPr>
        <w:spacing w:line="360" w:lineRule="auto"/>
        <w:ind w:firstLine="560" w:firstLineChars="200"/>
        <w:rPr>
          <w:rFonts w:ascii="宋体" w:hAnsi="宋体"/>
          <w:szCs w:val="28"/>
        </w:rPr>
      </w:pPr>
      <w:r>
        <w:rPr>
          <w:rFonts w:hint="eastAsia" w:ascii="宋体" w:hAnsi="宋体"/>
          <w:szCs w:val="28"/>
        </w:rPr>
        <w:t>（2）DispatcherServlet——&gt;HandlerMapping，处理器映射器将会把请求映射为HandlerExecutionChain对象（包含一个Handler处理器对象、多个HandlerInterceptor拦截器）对象；</w:t>
      </w:r>
    </w:p>
    <w:p>
      <w:pPr>
        <w:spacing w:line="360" w:lineRule="auto"/>
        <w:ind w:firstLine="560" w:firstLineChars="200"/>
        <w:rPr>
          <w:rFonts w:ascii="宋体" w:hAnsi="宋体"/>
          <w:szCs w:val="28"/>
        </w:rPr>
      </w:pPr>
      <w:r>
        <w:rPr>
          <w:rFonts w:hint="eastAsia" w:ascii="宋体" w:hAnsi="宋体"/>
          <w:szCs w:val="28"/>
        </w:rPr>
        <w:t>（3）DispatcherServlet——&gt;HandlerAdapter，处理器适配器将会把处理器包装为适配器，从而支持多种类型的处理器，即适配器设计模式的应用，从而很容易支持很多类型的处理器；</w:t>
      </w:r>
    </w:p>
    <w:p>
      <w:pPr>
        <w:spacing w:line="360" w:lineRule="auto"/>
        <w:ind w:firstLine="560" w:firstLineChars="200"/>
        <w:rPr>
          <w:rFonts w:ascii="宋体" w:hAnsi="宋体"/>
          <w:szCs w:val="28"/>
        </w:rPr>
      </w:pPr>
      <w:r>
        <w:rPr>
          <w:rFonts w:hint="eastAsia" w:ascii="宋体" w:hAnsi="宋体"/>
          <w:szCs w:val="28"/>
        </w:rPr>
        <w:t>（4）HandlerAdapter——&gt;调用处理器相应功能处理方法，并返回一个ModelAndView对象（包含模型数据、逻辑视图名）；</w:t>
      </w:r>
    </w:p>
    <w:p>
      <w:pPr>
        <w:spacing w:line="360" w:lineRule="auto"/>
        <w:ind w:firstLine="560" w:firstLineChars="200"/>
        <w:rPr>
          <w:rFonts w:ascii="宋体" w:hAnsi="宋体"/>
          <w:szCs w:val="28"/>
        </w:rPr>
      </w:pPr>
      <w:r>
        <w:rPr>
          <w:rFonts w:hint="eastAsia" w:ascii="宋体" w:hAnsi="宋体"/>
          <w:szCs w:val="28"/>
        </w:rPr>
        <w:t>（5）ModelAndView对象（Model部分是业务对象返回的模型数据，View部分为逻辑视图名）——&gt; ViewResolver， 视图解析器将把逻辑视图名解析为具体的View；</w:t>
      </w:r>
    </w:p>
    <w:p>
      <w:pPr>
        <w:spacing w:line="360" w:lineRule="auto"/>
        <w:ind w:firstLine="560" w:firstLineChars="200"/>
        <w:rPr>
          <w:rFonts w:ascii="宋体" w:hAnsi="宋体"/>
          <w:szCs w:val="28"/>
        </w:rPr>
      </w:pPr>
      <w:r>
        <w:rPr>
          <w:rFonts w:hint="eastAsia" w:ascii="宋体" w:hAnsi="宋体"/>
          <w:szCs w:val="28"/>
        </w:rPr>
        <w:t>（6）View——&gt;渲染，View会根据传进来的Model模型数据进行渲染，此处的Model实际是一个Map数据结构；</w:t>
      </w:r>
    </w:p>
    <w:p>
      <w:pPr>
        <w:spacing w:line="360" w:lineRule="auto"/>
        <w:ind w:firstLine="560" w:firstLineChars="200"/>
        <w:rPr>
          <w:rFonts w:ascii="宋体" w:hAnsi="宋体" w:cs="宋体"/>
          <w:szCs w:val="28"/>
        </w:rPr>
      </w:pPr>
      <w:r>
        <w:rPr>
          <w:rFonts w:hint="eastAsia" w:ascii="宋体" w:hAnsi="宋体"/>
          <w:szCs w:val="28"/>
        </w:rPr>
        <w:t>（7）返回控制权给DispatcherServlet，由DispatcherServlet返回响应给用户，到此一个流程结束。</w:t>
      </w:r>
    </w:p>
    <w:p>
      <w:pPr>
        <w:spacing w:line="360" w:lineRule="auto"/>
        <w:ind w:firstLine="560" w:firstLineChars="200"/>
        <w:rPr>
          <w:rFonts w:ascii="宋体" w:hAnsi="宋体" w:cs="宋体"/>
          <w:szCs w:val="28"/>
        </w:rPr>
      </w:pPr>
      <w:r>
        <w:rPr>
          <w:rFonts w:hint="eastAsia" w:ascii="宋体" w:hAnsi="宋体" w:cs="宋体"/>
          <w:szCs w:val="28"/>
        </w:rPr>
        <w:t>应用的不同，业务逻辑层要承受的负荷会有较大的差异，客户端的数目，应用的复杂程度都会对其造成一定的影响。</w:t>
      </w:r>
      <w:commentRangeStart w:id="12"/>
      <w:commentRangeStart w:id="13"/>
      <w:r>
        <w:rPr>
          <w:rFonts w:hint="eastAsia" w:ascii="宋体" w:hAnsi="宋体" w:cs="宋体"/>
          <w:szCs w:val="28"/>
        </w:rPr>
        <w:t>由于J2EE架构下的应用服务器都具有非常好的可扩展性，使得数据可以分布到多台服务器来处理，从而提供良好的伸缩方案。</w:t>
      </w:r>
      <w:commentRangeEnd w:id="12"/>
      <w:r>
        <w:rPr>
          <w:rStyle w:val="37"/>
        </w:rPr>
        <w:commentReference w:id="12"/>
      </w:r>
      <w:commentRangeEnd w:id="13"/>
      <w:r>
        <w:commentReference w:id="13"/>
      </w:r>
    </w:p>
    <w:p>
      <w:pPr>
        <w:spacing w:line="360" w:lineRule="auto"/>
        <w:ind w:firstLine="560" w:firstLineChars="200"/>
        <w:rPr>
          <w:rFonts w:ascii="宋体" w:hAnsi="宋体" w:cs="宋体"/>
          <w:szCs w:val="28"/>
        </w:rPr>
      </w:pPr>
      <w:r>
        <w:rPr>
          <w:rFonts w:hint="eastAsia" w:ascii="宋体" w:hAnsi="宋体" w:cs="宋体"/>
          <w:szCs w:val="28"/>
        </w:rPr>
        <w:t>利用应用服务器的负载均衡技术或处理负载均衡的硬件实现中间层的动态负载均衡。应用服务器接受来自展示层的处理请求后，依据特定的均衡算法将该请求发送到应用服务器上集群中某个特定的服务器，这些服务器集群还可以提供良好的容错特性，一台服务器的故障并不会导致应用的中断。</w:t>
      </w:r>
    </w:p>
    <w:p>
      <w:pPr>
        <w:pStyle w:val="2"/>
        <w:ind w:firstLine="562"/>
        <w:outlineLvl w:val="2"/>
        <w:rPr>
          <w:rFonts w:ascii="黑体" w:hAnsi="黑体" w:eastAsia="黑体" w:cs="黑体"/>
          <w:b/>
          <w:bCs/>
        </w:rPr>
      </w:pPr>
      <w:bookmarkStart w:id="99" w:name="_Toc31414"/>
      <w:r>
        <w:rPr>
          <w:rFonts w:hint="eastAsia" w:ascii="黑体" w:hAnsi="黑体" w:eastAsia="黑体" w:cs="黑体"/>
          <w:b/>
          <w:bCs/>
          <w:szCs w:val="28"/>
        </w:rPr>
        <w:t>3.2.3支撑层</w:t>
      </w:r>
      <w:bookmarkEnd w:id="99"/>
    </w:p>
    <w:p>
      <w:pPr>
        <w:spacing w:line="360" w:lineRule="auto"/>
        <w:ind w:firstLine="560" w:firstLineChars="200"/>
        <w:rPr>
          <w:rFonts w:ascii="宋体" w:hAnsi="宋体"/>
          <w:szCs w:val="28"/>
        </w:rPr>
      </w:pPr>
      <w:r>
        <w:rPr>
          <w:rFonts w:hint="eastAsia"/>
        </w:rPr>
        <w:t>支撑层包括存储数据的数据库服务器和处理数据和缓存数据的Bean。协同党建云精细化管理平台采用Mybatis提供应用所需要的数据库链接。</w:t>
      </w:r>
      <w:r>
        <w:rPr>
          <w:rFonts w:hint="eastAsia" w:ascii="宋体" w:hAnsi="宋体"/>
          <w:szCs w:val="28"/>
        </w:rPr>
        <w:t>MyBatis 是支持普通 SQL查询，存储过程和高级映射的优秀持久层框架。MyBatis 消除了几乎所有的JDBC代码和参数的手工设置以及结果集的检索。MyBatis 使用简单的 XML或注解用于配置和原始映射，将接口和 Java 的POJO（Plain Ordinary Java Objects，普通的 Java对象）映射成数据库中的记录。</w:t>
      </w:r>
    </w:p>
    <w:p>
      <w:pPr>
        <w:spacing w:line="360" w:lineRule="auto"/>
        <w:ind w:firstLine="560" w:firstLineChars="200"/>
        <w:rPr>
          <w:rFonts w:ascii="宋体" w:hAnsi="宋体"/>
          <w:szCs w:val="28"/>
        </w:rPr>
      </w:pPr>
      <w:r>
        <w:rPr>
          <w:rFonts w:hint="eastAsia" w:ascii="宋体" w:hAnsi="宋体"/>
          <w:szCs w:val="28"/>
        </w:rPr>
        <w:t>我们把Mybatis的功能架构分为三层：</w:t>
      </w:r>
    </w:p>
    <w:p>
      <w:pPr>
        <w:spacing w:line="360" w:lineRule="auto"/>
        <w:ind w:firstLine="560" w:firstLineChars="200"/>
        <w:rPr>
          <w:rFonts w:ascii="宋体" w:hAnsi="宋体"/>
          <w:szCs w:val="28"/>
        </w:rPr>
      </w:pPr>
      <w:r>
        <w:rPr>
          <w:rFonts w:hint="eastAsia" w:ascii="宋体" w:hAnsi="宋体"/>
          <w:szCs w:val="28"/>
        </w:rPr>
        <w:t>(1)API接口层：提供给外部使用的接口API，开发人员通过这些本地API来操纵数据库。接口层一接收到调用请求就会调用数据处理层来完成具体的数据处理。</w:t>
      </w:r>
    </w:p>
    <w:p>
      <w:pPr>
        <w:spacing w:line="360" w:lineRule="auto"/>
        <w:ind w:firstLine="560" w:firstLineChars="200"/>
        <w:rPr>
          <w:rFonts w:ascii="宋体" w:hAnsi="宋体"/>
          <w:szCs w:val="28"/>
        </w:rPr>
      </w:pPr>
      <w:r>
        <w:rPr>
          <w:rFonts w:hint="eastAsia" w:ascii="宋体" w:hAnsi="宋体"/>
          <w:szCs w:val="28"/>
        </w:rPr>
        <w:t>(2)数据处理层：负责具体的SQL查找、SQL解析、SQL执行和执行结果映射处理等。它主要的目的是根据调用的请求完成一次数据库操作。</w:t>
      </w:r>
    </w:p>
    <w:p>
      <w:pPr>
        <w:spacing w:line="360" w:lineRule="auto"/>
        <w:ind w:firstLine="560" w:firstLineChars="200"/>
        <w:rPr>
          <w:rFonts w:ascii="宋体" w:hAnsi="宋体"/>
          <w:szCs w:val="28"/>
        </w:rPr>
      </w:pPr>
      <w:r>
        <w:rPr>
          <w:rFonts w:hint="eastAsia" w:ascii="宋体" w:hAnsi="宋体"/>
          <w:szCs w:val="28"/>
        </w:rPr>
        <w:t>(3)基础支撑层：负责最基础的功能支撑，包括连接管理、事务管理、配置加载和缓存处理，这些都是共用的东西，将他们抽取出来作为最基础的组件。为上层的数据处理层提供最基础的支撑。</w:t>
      </w:r>
    </w:p>
    <w:p>
      <w:pPr>
        <w:ind w:firstLine="560" w:firstLineChars="200"/>
      </w:pPr>
      <w:r>
        <w:rPr>
          <w:rFonts w:hint="eastAsia"/>
        </w:rPr>
        <w:t>服务器的系统上,我们选择的是CentOS,数据库使用MySQL;选择MySQL数据库的原因有以下几点：</w:t>
      </w:r>
    </w:p>
    <w:p>
      <w:pPr>
        <w:ind w:firstLine="560" w:firstLineChars="200"/>
        <w:rPr>
          <w:rFonts w:ascii="宋体" w:hAnsi="宋体" w:cs="宋体"/>
        </w:rPr>
      </w:pPr>
      <w:r>
        <w:rPr>
          <w:rFonts w:hint="eastAsia" w:ascii="宋体" w:hAnsi="宋体" w:cs="宋体"/>
        </w:rPr>
        <w:t>(1)MySQL数据库多语言支持,MySQL为多种变成语言提供了API,访问和使用方便;</w:t>
      </w:r>
    </w:p>
    <w:p>
      <w:pPr>
        <w:pStyle w:val="2"/>
        <w:ind w:firstLine="560"/>
        <w:rPr>
          <w:rFonts w:ascii="宋体" w:hAnsi="宋体" w:cs="宋体"/>
        </w:rPr>
      </w:pPr>
      <w:r>
        <w:rPr>
          <w:rFonts w:hint="eastAsia" w:ascii="宋体" w:hAnsi="宋体" w:cs="宋体"/>
        </w:rPr>
        <w:t>(2)可移植性好,MySQL是跨平台的;</w:t>
      </w:r>
    </w:p>
    <w:p>
      <w:pPr>
        <w:pStyle w:val="2"/>
        <w:ind w:firstLine="560"/>
        <w:rPr>
          <w:rFonts w:ascii="宋体" w:hAnsi="宋体" w:cs="宋体"/>
        </w:rPr>
      </w:pPr>
      <w:r>
        <w:rPr>
          <w:rFonts w:hint="eastAsia" w:ascii="宋体" w:hAnsi="宋体" w:cs="宋体"/>
        </w:rPr>
        <w:t>(3)MySQL的核心程序采用完全的多线程编程,具有高效的数据处理能力;</w:t>
      </w:r>
    </w:p>
    <w:p>
      <w:pPr>
        <w:pStyle w:val="2"/>
        <w:ind w:firstLine="560"/>
        <w:rPr>
          <w:rFonts w:ascii="宋体" w:hAnsi="宋体" w:cs="宋体"/>
        </w:rPr>
      </w:pPr>
      <w:r>
        <w:rPr>
          <w:rFonts w:hint="eastAsia" w:ascii="宋体" w:hAnsi="宋体" w:cs="宋体"/>
        </w:rPr>
        <w:t>(4)MySQL可以承受大量的并发访问,支持大量的数据查询和存储;</w:t>
      </w:r>
    </w:p>
    <w:p>
      <w:pPr>
        <w:pStyle w:val="2"/>
        <w:ind w:firstLine="560"/>
        <w:rPr>
          <w:rFonts w:ascii="宋体" w:hAnsi="宋体" w:cs="宋体"/>
        </w:rPr>
      </w:pPr>
      <w:r>
        <w:rPr>
          <w:rFonts w:hint="eastAsia" w:ascii="宋体" w:hAnsi="宋体" w:cs="宋体"/>
        </w:rPr>
        <w:t>(5)MySQL便于维护人员进行调试、管理、优化;</w:t>
      </w:r>
    </w:p>
    <w:p>
      <w:pPr>
        <w:pStyle w:val="2"/>
        <w:ind w:firstLine="562"/>
        <w:outlineLvl w:val="2"/>
        <w:rPr>
          <w:rFonts w:hint="eastAsia" w:ascii="黑体" w:hAnsi="黑体" w:eastAsia="黑体" w:cs="黑体"/>
          <w:b/>
          <w:bCs/>
          <w:szCs w:val="28"/>
          <w:lang w:val="en-US" w:eastAsia="zh-CN"/>
        </w:rPr>
      </w:pPr>
      <w:r>
        <w:rPr>
          <w:rFonts w:hint="eastAsia" w:ascii="黑体" w:hAnsi="黑体" w:eastAsia="黑体" w:cs="黑体"/>
          <w:b/>
          <w:bCs/>
          <w:szCs w:val="28"/>
        </w:rPr>
        <w:t>3.2.</w:t>
      </w:r>
      <w:r>
        <w:rPr>
          <w:rFonts w:hint="eastAsia" w:ascii="黑体" w:hAnsi="黑体" w:eastAsia="黑体" w:cs="黑体"/>
          <w:b/>
          <w:bCs/>
          <w:szCs w:val="28"/>
          <w:lang w:val="en-US" w:eastAsia="zh-CN"/>
        </w:rPr>
        <w:t>4消息推送服务</w:t>
      </w:r>
    </w:p>
    <w:p>
      <w:pPr>
        <w:pStyle w:val="2"/>
        <w:ind w:firstLine="560" w:firstLineChars="200"/>
        <w:rPr>
          <w:rFonts w:hint="eastAsia" w:ascii="宋体" w:hAnsi="宋体" w:cs="宋体"/>
          <w:lang w:val="en-US" w:eastAsia="zh-CN"/>
        </w:rPr>
      </w:pPr>
      <w:r>
        <w:rPr>
          <w:rFonts w:hint="eastAsia" w:ascii="宋体" w:hAnsi="宋体" w:cs="宋体"/>
        </w:rPr>
        <w:t>(</w:t>
      </w:r>
      <w:r>
        <w:rPr>
          <w:rFonts w:hint="eastAsia" w:ascii="宋体" w:hAnsi="宋体" w:cs="宋体"/>
          <w:lang w:val="en-US" w:eastAsia="zh-CN"/>
        </w:rPr>
        <w:t>1</w:t>
      </w:r>
      <w:r>
        <w:rPr>
          <w:rFonts w:hint="eastAsia" w:ascii="宋体" w:hAnsi="宋体" w:cs="宋体"/>
        </w:rPr>
        <w:t>)</w:t>
      </w:r>
      <w:r>
        <w:rPr>
          <w:rFonts w:hint="eastAsia" w:ascii="宋体" w:hAnsi="宋体" w:cs="宋体"/>
          <w:lang w:val="en-US" w:eastAsia="zh-CN"/>
        </w:rPr>
        <w:t>发送验证码请求至后台，生成6位验证码数字，用一个标识作为key，将数字保存在session中。</w:t>
      </w:r>
    </w:p>
    <w:p>
      <w:pPr>
        <w:pStyle w:val="3"/>
        <w:ind w:firstLine="560" w:firstLineChars="200"/>
        <w:rPr>
          <w:rFonts w:hint="eastAsia" w:ascii="宋体" w:hAnsi="宋体" w:cs="宋体"/>
          <w:lang w:val="en-US" w:eastAsia="zh-CN"/>
        </w:rPr>
      </w:pPr>
      <w:r>
        <w:rPr>
          <w:rFonts w:hint="eastAsia" w:ascii="宋体" w:hAnsi="宋体" w:cs="宋体"/>
        </w:rPr>
        <w:t>(</w:t>
      </w:r>
      <w:r>
        <w:rPr>
          <w:rFonts w:hint="eastAsia" w:ascii="宋体" w:hAnsi="宋体" w:cs="宋体"/>
          <w:lang w:val="en-US" w:eastAsia="zh-CN"/>
        </w:rPr>
        <w:t>2</w:t>
      </w:r>
      <w:r>
        <w:rPr>
          <w:rFonts w:hint="eastAsia" w:ascii="宋体" w:hAnsi="宋体" w:cs="宋体"/>
        </w:rPr>
        <w:t>)</w:t>
      </w:r>
      <w:r>
        <w:rPr>
          <w:rFonts w:hint="eastAsia" w:ascii="宋体" w:hAnsi="宋体" w:cs="宋体"/>
          <w:lang w:val="en-US" w:eastAsia="zh-CN"/>
        </w:rPr>
        <w:t>验证码发送成功后，前端开始倒计时，系统根据用户名在session中查找生成的6位随机数字。</w:t>
      </w:r>
    </w:p>
    <w:p>
      <w:pPr>
        <w:pStyle w:val="3"/>
        <w:ind w:firstLine="560" w:firstLineChars="200"/>
        <w:rPr>
          <w:rFonts w:hint="eastAsia" w:ascii="宋体" w:hAnsi="宋体" w:cs="宋体"/>
          <w:lang w:val="en-US" w:eastAsia="zh-CN"/>
        </w:rPr>
      </w:pPr>
      <w:r>
        <w:rPr>
          <w:rFonts w:hint="eastAsia" w:ascii="宋体" w:hAnsi="宋体" w:cs="宋体"/>
        </w:rPr>
        <w:t>(</w:t>
      </w:r>
      <w:r>
        <w:rPr>
          <w:rFonts w:hint="eastAsia" w:ascii="宋体" w:hAnsi="宋体" w:cs="宋体"/>
          <w:lang w:val="en-US" w:eastAsia="zh-CN"/>
        </w:rPr>
        <w:t>3</w:t>
      </w:r>
      <w:r>
        <w:rPr>
          <w:rFonts w:hint="eastAsia" w:ascii="宋体" w:hAnsi="宋体" w:cs="宋体"/>
        </w:rPr>
        <w:t>)</w:t>
      </w:r>
      <w:r>
        <w:rPr>
          <w:rFonts w:hint="eastAsia" w:ascii="宋体" w:hAnsi="宋体" w:cs="宋体"/>
          <w:lang w:val="en-US" w:eastAsia="zh-CN"/>
        </w:rPr>
        <w:t>验证码比对，如比对成功，倒计时停止，用户登录界面。反之，倒计时停止，弹出提示框，提示用户验证码错误，请重新输入。</w:t>
      </w:r>
    </w:p>
    <w:p>
      <w:pPr>
        <w:pStyle w:val="2"/>
        <w:ind w:firstLine="562"/>
        <w:outlineLvl w:val="2"/>
        <w:rPr>
          <w:rFonts w:hint="eastAsia" w:ascii="黑体" w:hAnsi="黑体" w:eastAsia="黑体" w:cs="黑体"/>
          <w:b/>
          <w:bCs/>
          <w:szCs w:val="28"/>
          <w:lang w:val="en-US" w:eastAsia="zh-CN"/>
        </w:rPr>
      </w:pPr>
      <w:r>
        <w:rPr>
          <w:rFonts w:hint="eastAsia" w:ascii="黑体" w:hAnsi="黑体" w:eastAsia="黑体" w:cs="黑体"/>
          <w:b/>
          <w:bCs/>
          <w:szCs w:val="28"/>
        </w:rPr>
        <w:t>3.2.</w:t>
      </w:r>
      <w:r>
        <w:rPr>
          <w:rFonts w:hint="eastAsia" w:ascii="黑体" w:hAnsi="黑体" w:eastAsia="黑体" w:cs="黑体"/>
          <w:b/>
          <w:bCs/>
          <w:szCs w:val="28"/>
          <w:lang w:val="en-US" w:eastAsia="zh-CN"/>
        </w:rPr>
        <w:t>5统计服务</w:t>
      </w:r>
    </w:p>
    <w:p>
      <w:pPr>
        <w:pStyle w:val="3"/>
        <w:ind w:firstLine="560" w:firstLineChars="200"/>
        <w:rPr>
          <w:rFonts w:hint="eastAsia" w:eastAsia="宋体"/>
          <w:lang w:val="en-US" w:eastAsia="zh-CN"/>
        </w:rPr>
      </w:pPr>
      <w:r>
        <w:rPr>
          <w:rFonts w:hint="eastAsia" w:ascii="宋体" w:hAnsi="宋体" w:cs="宋体"/>
        </w:rPr>
        <w:t>(</w:t>
      </w:r>
      <w:r>
        <w:rPr>
          <w:rFonts w:hint="eastAsia" w:ascii="宋体" w:hAnsi="宋体" w:cs="宋体"/>
          <w:lang w:val="en-US" w:eastAsia="zh-CN"/>
        </w:rPr>
        <w:t>1</w:t>
      </w:r>
      <w:r>
        <w:rPr>
          <w:rFonts w:hint="eastAsia" w:ascii="宋体" w:hAnsi="宋体" w:cs="宋体"/>
        </w:rPr>
        <w:t>)</w:t>
      </w:r>
      <w:r>
        <w:rPr>
          <w:rFonts w:hint="eastAsia" w:ascii="宋体" w:hAnsi="宋体" w:cs="宋体"/>
          <w:lang w:val="en-US" w:eastAsia="zh-CN"/>
        </w:rPr>
        <w:t>XML文件配置Appkey，代码中配置Appkey和Channel。</w:t>
      </w:r>
    </w:p>
    <w:p>
      <w:pPr>
        <w:pStyle w:val="3"/>
        <w:ind w:firstLine="560" w:firstLineChars="200"/>
        <w:rPr>
          <w:rFonts w:hint="eastAsia" w:ascii="宋体" w:hAnsi="宋体" w:cs="宋体"/>
          <w:lang w:val="en-US" w:eastAsia="zh-CN"/>
        </w:rPr>
      </w:pPr>
      <w:r>
        <w:rPr>
          <w:rFonts w:hint="eastAsia" w:ascii="宋体" w:hAnsi="宋体" w:cs="宋体"/>
        </w:rPr>
        <w:t>(</w:t>
      </w:r>
      <w:r>
        <w:rPr>
          <w:rFonts w:hint="eastAsia" w:ascii="宋体" w:hAnsi="宋体" w:cs="宋体"/>
          <w:lang w:val="en-US" w:eastAsia="zh-CN"/>
        </w:rPr>
        <w:t>2</w:t>
      </w:r>
      <w:r>
        <w:rPr>
          <w:rFonts w:hint="eastAsia" w:ascii="宋体" w:hAnsi="宋体" w:cs="宋体"/>
        </w:rPr>
        <w:t>)</w:t>
      </w:r>
      <w:r>
        <w:rPr>
          <w:rFonts w:hint="eastAsia" w:ascii="宋体" w:hAnsi="宋体" w:cs="宋体"/>
          <w:lang w:val="en-US" w:eastAsia="zh-CN"/>
        </w:rPr>
        <w:t>匹配用户ID，保证正确的活跃用户、启动次数、新增用户等基本数据。</w:t>
      </w:r>
    </w:p>
    <w:p>
      <w:pPr>
        <w:pStyle w:val="3"/>
        <w:ind w:firstLine="560" w:firstLineChars="200"/>
        <w:rPr>
          <w:rFonts w:hint="eastAsia" w:ascii="宋体" w:hAnsi="宋体" w:eastAsia="宋体" w:cs="宋体"/>
          <w:lang w:val="en-US" w:eastAsia="zh-CN"/>
        </w:rPr>
      </w:pPr>
      <w:r>
        <w:rPr>
          <w:rFonts w:hint="eastAsia" w:ascii="宋体" w:hAnsi="宋体" w:cs="宋体"/>
        </w:rPr>
        <w:t>(</w:t>
      </w:r>
      <w:r>
        <w:rPr>
          <w:rFonts w:hint="eastAsia" w:ascii="宋体" w:hAnsi="宋体" w:cs="宋体"/>
          <w:lang w:val="en-US" w:eastAsia="zh-CN"/>
        </w:rPr>
        <w:t>3</w:t>
      </w:r>
      <w:r>
        <w:rPr>
          <w:rFonts w:hint="eastAsia" w:ascii="宋体" w:hAnsi="宋体" w:cs="宋体"/>
        </w:rPr>
        <w:t>)</w:t>
      </w:r>
      <w:r>
        <w:rPr>
          <w:rFonts w:hint="eastAsia" w:ascii="宋体" w:hAnsi="宋体" w:cs="宋体"/>
          <w:lang w:val="en-US" w:eastAsia="zh-CN"/>
        </w:rPr>
        <w:t>调用统计接口，执行相应统计方法，完成基础数据统计。</w:t>
      </w:r>
    </w:p>
    <w:p>
      <w:pPr>
        <w:pStyle w:val="2"/>
        <w:ind w:firstLine="0" w:firstLineChars="0"/>
      </w:pPr>
      <w:r>
        <w:pict>
          <v:shape id="ECB019B1-382A-4266-B25C-5B523AA43C14-1" o:spid="ECB019B1-382A-4266-B25C-5B523AA43C14-1" o:spt="75" alt="qt_temp" type="#_x0000_t75" style="height:531.95pt;width:467.45pt;" filled="f" o:preferrelative="t" stroked="f" coordsize="21600,21600">
            <v:path/>
            <v:fill on="f" focussize="0,0"/>
            <v:stroke on="f" joinstyle="miter"/>
            <v:imagedata r:id="rId15" o:title="qt_temp"/>
            <o:lock v:ext="edit" aspectratio="t"/>
            <w10:wrap type="none"/>
            <w10:anchorlock/>
          </v:shape>
        </w:pict>
      </w:r>
    </w:p>
    <w:p>
      <w:pPr>
        <w:pStyle w:val="2"/>
        <w:ind w:firstLine="0" w:firstLineChars="0"/>
        <w:jc w:val="center"/>
        <w:rPr>
          <w:sz w:val="21"/>
          <w:szCs w:val="21"/>
        </w:rPr>
      </w:pPr>
      <w:commentRangeStart w:id="14"/>
      <w:commentRangeStart w:id="15"/>
      <w:r>
        <w:rPr>
          <w:rFonts w:hint="eastAsia"/>
          <w:sz w:val="21"/>
          <w:szCs w:val="21"/>
        </w:rPr>
        <w:t>图2 系统技术架构图</w:t>
      </w:r>
      <w:commentRangeEnd w:id="14"/>
      <w:r>
        <w:rPr>
          <w:rStyle w:val="37"/>
        </w:rPr>
        <w:commentReference w:id="14"/>
      </w:r>
      <w:commentRangeEnd w:id="15"/>
      <w:r>
        <w:commentReference w:id="15"/>
      </w:r>
    </w:p>
    <w:p>
      <w:pPr>
        <w:pStyle w:val="2"/>
        <w:ind w:firstLine="0" w:firstLineChars="0"/>
      </w:pPr>
      <w:bookmarkStart w:id="100" w:name="_Toc344210906"/>
    </w:p>
    <w:bookmarkEnd w:id="100"/>
    <w:p>
      <w:pPr>
        <w:outlineLvl w:val="1"/>
        <w:rPr>
          <w:rFonts w:ascii="黑体" w:hAnsi="黑体" w:eastAsia="黑体" w:cs="黑体"/>
          <w:b/>
          <w:bCs/>
          <w:sz w:val="32"/>
          <w:szCs w:val="32"/>
        </w:rPr>
      </w:pPr>
      <w:bookmarkStart w:id="101" w:name="_Toc31836"/>
      <w:r>
        <w:rPr>
          <w:rFonts w:hint="eastAsia" w:ascii="黑体" w:hAnsi="黑体" w:eastAsia="黑体" w:cs="黑体"/>
          <w:b/>
          <w:bCs/>
          <w:sz w:val="32"/>
          <w:szCs w:val="32"/>
        </w:rPr>
        <w:t>3.3功能结构图</w:t>
      </w:r>
      <w:bookmarkEnd w:id="101"/>
    </w:p>
    <w:p>
      <w:pPr>
        <w:pStyle w:val="2"/>
        <w:ind w:firstLine="560"/>
      </w:pPr>
      <w:del w:id="39" w:author="李振" w:date="2019-02-22T13:51:00Z">
        <w:r>
          <w:rPr>
            <w:rFonts w:hint="eastAsia"/>
          </w:rPr>
          <w:delText>“航天一院党建精细化管理系统”</w:delText>
        </w:r>
      </w:del>
      <w:ins w:id="40" w:author="李振" w:date="2019-02-22T13:51:00Z">
        <w:r>
          <w:rPr>
            <w:rFonts w:hint="eastAsia"/>
          </w:rPr>
          <w:t>航天一院党建精细化管理系统</w:t>
        </w:r>
      </w:ins>
      <w:r>
        <w:rPr>
          <w:rFonts w:hint="eastAsia"/>
        </w:rPr>
        <w:t>依托“</w:t>
      </w:r>
      <w:del w:id="41" w:author="李振" w:date="2019-02-22T13:30:00Z">
        <w:r>
          <w:rPr>
            <w:rFonts w:hint="eastAsia"/>
          </w:rPr>
          <w:delText>航天一院党建云管理系统</w:delText>
        </w:r>
      </w:del>
      <w:ins w:id="42" w:author="李振" w:date="2019-02-22T13:30:00Z">
        <w:r>
          <w:rPr>
            <w:rFonts w:hint="eastAsia"/>
          </w:rPr>
          <w:t>航天一院党建云</w:t>
        </w:r>
      </w:ins>
      <w:r>
        <w:rPr>
          <w:rFonts w:hint="eastAsia"/>
        </w:rPr>
        <w:t>”的基础上进行功能完善、拓展，其中红色图标为二期新增加功能。</w:t>
      </w:r>
    </w:p>
    <w:p>
      <w:pPr>
        <w:pStyle w:val="2"/>
        <w:spacing w:before="240" w:line="360" w:lineRule="auto"/>
        <w:ind w:firstLine="0" w:firstLineChars="0"/>
        <w:jc w:val="center"/>
        <w:rPr>
          <w:sz w:val="24"/>
        </w:rPr>
      </w:pPr>
      <w:r>
        <w:rPr>
          <w:sz w:val="24"/>
        </w:rPr>
        <w:pict>
          <v:shape id="ECB019B1-382A-4266-B25C-5B523AA43C14-2" o:spid="ECB019B1-382A-4266-B25C-5B523AA43C14-2" o:spt="75" alt="qt_temp" type="#_x0000_t75" style="height:668.95pt;width:434.7pt;" filled="f" o:preferrelative="t" stroked="f" coordsize="21600,21600">
            <v:path/>
            <v:fill on="f" focussize="0,0"/>
            <v:stroke on="f" joinstyle="miter"/>
            <v:imagedata r:id="rId16" o:title="qt_temp"/>
            <o:lock v:ext="edit" aspectratio="t"/>
            <w10:wrap type="none"/>
            <w10:anchorlock/>
          </v:shape>
        </w:pict>
      </w:r>
    </w:p>
    <w:p>
      <w:pPr>
        <w:pStyle w:val="2"/>
        <w:spacing w:line="360" w:lineRule="auto"/>
        <w:ind w:firstLine="0" w:firstLineChars="0"/>
        <w:jc w:val="center"/>
        <w:rPr>
          <w:sz w:val="21"/>
          <w:szCs w:val="21"/>
        </w:rPr>
      </w:pPr>
      <w:commentRangeStart w:id="16"/>
      <w:commentRangeStart w:id="17"/>
      <w:r>
        <w:rPr>
          <w:rFonts w:hint="eastAsia"/>
          <w:sz w:val="21"/>
          <w:szCs w:val="21"/>
        </w:rPr>
        <w:t>图3 功能结构图</w:t>
      </w:r>
      <w:commentRangeEnd w:id="16"/>
      <w:r>
        <w:rPr>
          <w:rStyle w:val="37"/>
        </w:rPr>
        <w:commentReference w:id="16"/>
      </w:r>
      <w:commentRangeEnd w:id="17"/>
      <w:r>
        <w:commentReference w:id="17"/>
      </w:r>
    </w:p>
    <w:p>
      <w:pPr>
        <w:ind w:firstLine="321" w:firstLineChars="100"/>
        <w:outlineLvl w:val="1"/>
        <w:rPr>
          <w:rFonts w:ascii="黑体" w:hAnsi="黑体" w:eastAsia="黑体" w:cs="黑体"/>
          <w:b/>
          <w:bCs/>
          <w:sz w:val="32"/>
          <w:szCs w:val="32"/>
        </w:rPr>
      </w:pPr>
      <w:bookmarkStart w:id="102" w:name="_Toc346717712"/>
      <w:bookmarkEnd w:id="102"/>
      <w:bookmarkStart w:id="103" w:name="_Toc13572"/>
      <w:commentRangeStart w:id="18"/>
      <w:commentRangeStart w:id="19"/>
      <w:r>
        <w:rPr>
          <w:rFonts w:hint="eastAsia" w:ascii="黑体" w:hAnsi="黑体" w:eastAsia="黑体" w:cs="黑体"/>
          <w:b/>
          <w:bCs/>
          <w:sz w:val="32"/>
          <w:szCs w:val="32"/>
        </w:rPr>
        <w:t>3.4用户界面设计</w:t>
      </w:r>
      <w:commentRangeEnd w:id="18"/>
      <w:r>
        <w:rPr>
          <w:rStyle w:val="37"/>
        </w:rPr>
        <w:commentReference w:id="18"/>
      </w:r>
      <w:commentRangeEnd w:id="19"/>
      <w:r>
        <w:commentReference w:id="19"/>
      </w:r>
      <w:bookmarkEnd w:id="103"/>
    </w:p>
    <w:p>
      <w:pPr>
        <w:pStyle w:val="2"/>
        <w:spacing w:line="360" w:lineRule="auto"/>
        <w:ind w:firstLine="562"/>
        <w:outlineLvl w:val="2"/>
        <w:rPr>
          <w:rFonts w:hint="eastAsia" w:ascii="黑体" w:hAnsi="黑体" w:eastAsia="黑体" w:cs="黑体"/>
          <w:b/>
          <w:bCs/>
          <w:szCs w:val="28"/>
          <w:lang w:val="en-US" w:eastAsia="zh-CN"/>
        </w:rPr>
      </w:pPr>
      <w:bookmarkStart w:id="104" w:name="_Toc14896"/>
      <w:r>
        <w:rPr>
          <w:rFonts w:hint="eastAsia" w:ascii="黑体" w:hAnsi="黑体" w:eastAsia="黑体" w:cs="黑体"/>
          <w:b/>
          <w:bCs/>
          <w:szCs w:val="28"/>
        </w:rPr>
        <w:t>3.4.</w:t>
      </w:r>
      <w:r>
        <w:rPr>
          <w:rFonts w:hint="eastAsia" w:ascii="黑体" w:hAnsi="黑体" w:eastAsia="黑体" w:cs="黑体"/>
          <w:b/>
          <w:bCs/>
          <w:szCs w:val="28"/>
          <w:lang w:val="en-US" w:eastAsia="zh-CN"/>
        </w:rPr>
        <w:t>1 PC端设计</w:t>
      </w:r>
      <w:bookmarkEnd w:id="104"/>
    </w:p>
    <w:p>
      <w:pPr>
        <w:pStyle w:val="2"/>
        <w:spacing w:line="360" w:lineRule="auto"/>
        <w:ind w:firstLine="560"/>
        <w:rPr>
          <w:rFonts w:ascii="宋体" w:hAnsi="宋体" w:cs="宋体"/>
          <w:b/>
          <w:bCs/>
          <w:szCs w:val="28"/>
        </w:rPr>
      </w:pPr>
      <w:r>
        <w:rPr>
          <w:szCs w:val="28"/>
        </w:rPr>
        <w:t>界面设计按</w:t>
      </w:r>
      <w:r>
        <w:rPr>
          <w:rFonts w:hint="eastAsia"/>
          <w:szCs w:val="28"/>
          <w:lang w:val="en-US" w:eastAsia="zh-CN"/>
        </w:rPr>
        <w:t>照</w:t>
      </w:r>
      <w:r>
        <w:rPr>
          <w:szCs w:val="28"/>
        </w:rPr>
        <w:t>Windows界面的规范来设计</w:t>
      </w:r>
      <w:r>
        <w:rPr>
          <w:rFonts w:hint="eastAsia"/>
          <w:szCs w:val="28"/>
        </w:rPr>
        <w:t>，</w:t>
      </w:r>
      <w:r>
        <w:rPr>
          <w:szCs w:val="28"/>
        </w:rPr>
        <w:t>即包含</w:t>
      </w:r>
      <w:r>
        <w:rPr>
          <w:rFonts w:hint="eastAsia"/>
          <w:szCs w:val="28"/>
        </w:rPr>
        <w:t>“菜单条、工具栏、状态栏、滚动条、右键快捷菜单”的标准格式</w:t>
      </w:r>
      <w:r>
        <w:rPr>
          <w:rFonts w:hint="eastAsia"/>
          <w:szCs w:val="28"/>
          <w:lang w:eastAsia="zh-CN"/>
        </w:rPr>
        <w:t>；</w:t>
      </w:r>
      <w:r>
        <w:rPr>
          <w:szCs w:val="28"/>
        </w:rPr>
        <w:t>按钮名称应该易懂</w:t>
      </w:r>
      <w:r>
        <w:rPr>
          <w:rFonts w:hint="eastAsia"/>
          <w:szCs w:val="28"/>
        </w:rPr>
        <w:t>，</w:t>
      </w:r>
      <w:r>
        <w:rPr>
          <w:szCs w:val="28"/>
        </w:rPr>
        <w:t>用词准确</w:t>
      </w:r>
      <w:r>
        <w:rPr>
          <w:rFonts w:hint="eastAsia"/>
          <w:szCs w:val="28"/>
        </w:rPr>
        <w:t>，没有模棱两可的字眼，要与同一界面的其他按钮易于区分</w:t>
      </w:r>
      <w:r>
        <w:rPr>
          <w:rFonts w:hint="eastAsia"/>
          <w:szCs w:val="28"/>
          <w:lang w:eastAsia="zh-CN"/>
        </w:rPr>
        <w:t>；</w:t>
      </w:r>
      <w:r>
        <w:rPr>
          <w:rFonts w:hint="eastAsia" w:ascii="宋体" w:hAnsi="宋体" w:cs="宋体"/>
          <w:szCs w:val="28"/>
        </w:rPr>
        <w:t>提供详尽而可靠的帮助文档，用户使用产生迷惑时</w:t>
      </w:r>
      <w:r>
        <w:rPr>
          <w:rFonts w:hint="eastAsia" w:ascii="宋体" w:hAnsi="宋体" w:cs="宋体"/>
          <w:szCs w:val="28"/>
          <w:lang w:eastAsia="zh-CN"/>
        </w:rPr>
        <w:t>，</w:t>
      </w:r>
      <w:r>
        <w:rPr>
          <w:rFonts w:hint="eastAsia" w:ascii="宋体" w:hAnsi="宋体" w:cs="宋体"/>
          <w:szCs w:val="28"/>
        </w:rPr>
        <w:t>可以自己寻求解决方法。</w:t>
      </w:r>
    </w:p>
    <w:p>
      <w:pPr>
        <w:pStyle w:val="2"/>
        <w:spacing w:line="360" w:lineRule="auto"/>
        <w:ind w:firstLine="562"/>
        <w:outlineLvl w:val="2"/>
        <w:rPr>
          <w:rFonts w:hint="eastAsia" w:ascii="黑体" w:hAnsi="黑体" w:eastAsia="黑体" w:cs="黑体"/>
          <w:b/>
          <w:bCs/>
          <w:szCs w:val="28"/>
          <w:lang w:val="en-US" w:eastAsia="zh-CN"/>
        </w:rPr>
      </w:pPr>
      <w:bookmarkStart w:id="105" w:name="_Toc9583"/>
      <w:r>
        <w:rPr>
          <w:rFonts w:hint="eastAsia" w:ascii="黑体" w:hAnsi="黑体" w:eastAsia="黑体" w:cs="黑体"/>
          <w:b/>
          <w:bCs/>
          <w:szCs w:val="28"/>
        </w:rPr>
        <w:t>3.4.</w:t>
      </w:r>
      <w:r>
        <w:rPr>
          <w:rFonts w:hint="eastAsia" w:ascii="黑体" w:hAnsi="黑体" w:eastAsia="黑体" w:cs="黑体"/>
          <w:b/>
          <w:bCs/>
          <w:szCs w:val="28"/>
          <w:lang w:val="en-US" w:eastAsia="zh-CN"/>
        </w:rPr>
        <w:t>2 移动端设计</w:t>
      </w:r>
      <w:bookmarkEnd w:id="105"/>
    </w:p>
    <w:p>
      <w:pPr>
        <w:pStyle w:val="2"/>
        <w:spacing w:line="360" w:lineRule="auto"/>
        <w:ind w:firstLine="560"/>
        <w:rPr>
          <w:rFonts w:ascii="黑体" w:hAnsi="黑体" w:eastAsia="黑体" w:cs="黑体"/>
          <w:b/>
          <w:bCs/>
          <w:szCs w:val="28"/>
        </w:rPr>
      </w:pPr>
      <w:r>
        <w:rPr>
          <w:rFonts w:hint="eastAsia"/>
          <w:szCs w:val="28"/>
        </w:rPr>
        <w:t>界面应该大小适合美学观点，感觉协调舒适，能在有效的范围内吸引用户的注意力。菜单是界面上最重要的元素，菜单位置按照按功能来组织。屏幕对角线相交的位置是用户直视的地方，正上方四分之一处为易吸引用户注意力的位置，在放置窗体时要注意利用这两个位置。</w:t>
      </w:r>
    </w:p>
    <w:p>
      <w:pPr>
        <w:pStyle w:val="2"/>
        <w:spacing w:line="360" w:lineRule="auto"/>
        <w:ind w:firstLine="0" w:firstLineChars="0"/>
        <w:rPr>
          <w:rFonts w:ascii="黑体" w:hAnsi="黑体" w:eastAsia="黑体" w:cs="黑体"/>
          <w:b/>
          <w:bCs/>
          <w:szCs w:val="28"/>
        </w:rPr>
      </w:pPr>
    </w:p>
    <w:p>
      <w:pPr>
        <w:pStyle w:val="2"/>
        <w:spacing w:line="360" w:lineRule="auto"/>
        <w:ind w:firstLine="0" w:firstLineChars="0"/>
        <w:outlineLvl w:val="0"/>
        <w:rPr>
          <w:rFonts w:ascii="黑体" w:hAnsi="黑体" w:eastAsia="黑体" w:cs="黑体"/>
          <w:b/>
          <w:bCs/>
          <w:sz w:val="44"/>
          <w:szCs w:val="44"/>
        </w:rPr>
      </w:pPr>
      <w:bookmarkStart w:id="106" w:name="_Toc24276"/>
      <w:r>
        <w:rPr>
          <w:rFonts w:hint="eastAsia" w:ascii="黑体" w:hAnsi="黑体" w:eastAsia="黑体" w:cs="黑体"/>
          <w:b/>
          <w:bCs/>
          <w:sz w:val="44"/>
          <w:szCs w:val="44"/>
        </w:rPr>
        <w:t>4功能设计与实现</w:t>
      </w:r>
      <w:bookmarkEnd w:id="106"/>
    </w:p>
    <w:p>
      <w:pPr>
        <w:outlineLvl w:val="1"/>
        <w:rPr>
          <w:rFonts w:ascii="黑体" w:hAnsi="黑体" w:eastAsia="黑体" w:cs="黑体"/>
          <w:b/>
          <w:bCs/>
          <w:sz w:val="32"/>
          <w:szCs w:val="32"/>
        </w:rPr>
      </w:pPr>
    </w:p>
    <w:p>
      <w:pPr>
        <w:ind w:firstLine="321" w:firstLineChars="100"/>
        <w:outlineLvl w:val="1"/>
        <w:rPr>
          <w:rFonts w:ascii="黑体" w:hAnsi="黑体" w:eastAsia="黑体" w:cs="黑体"/>
          <w:b/>
          <w:bCs/>
          <w:sz w:val="32"/>
          <w:szCs w:val="32"/>
        </w:rPr>
      </w:pPr>
      <w:bookmarkStart w:id="107" w:name="_Toc2340"/>
      <w:r>
        <w:rPr>
          <w:rFonts w:hint="eastAsia" w:ascii="黑体" w:hAnsi="黑体" w:eastAsia="黑体" w:cs="黑体"/>
          <w:b/>
          <w:bCs/>
          <w:sz w:val="32"/>
          <w:szCs w:val="32"/>
        </w:rPr>
        <w:t>4.1党员信息管理</w:t>
      </w:r>
      <w:bookmarkEnd w:id="107"/>
    </w:p>
    <w:p>
      <w:pPr>
        <w:ind w:firstLine="562" w:firstLineChars="200"/>
        <w:rPr>
          <w:rFonts w:ascii="宋体" w:hAnsi="宋体" w:cs="宋体"/>
          <w:b/>
          <w:bCs/>
          <w:szCs w:val="28"/>
        </w:rPr>
      </w:pPr>
      <w:bookmarkStart w:id="108" w:name="_Toc12515_WPSOffice_Level3"/>
      <w:r>
        <w:rPr>
          <w:rFonts w:hint="eastAsia" w:ascii="宋体" w:hAnsi="宋体" w:cs="宋体"/>
          <w:b/>
          <w:bCs/>
          <w:szCs w:val="28"/>
        </w:rPr>
        <w:t>a.设计依据</w:t>
      </w:r>
      <w:bookmarkEnd w:id="108"/>
    </w:p>
    <w:p>
      <w:pPr>
        <w:ind w:firstLine="560" w:firstLineChars="200"/>
        <w:rPr>
          <w:rFonts w:ascii="宋体" w:hAnsi="宋体"/>
          <w:szCs w:val="28"/>
        </w:rPr>
      </w:pPr>
      <w:r>
        <w:rPr>
          <w:rFonts w:hint="eastAsia" w:ascii="宋体" w:hAnsi="宋体"/>
          <w:szCs w:val="28"/>
        </w:rPr>
        <w:t>(1)2017年中国共产党党内统计年报表(共选取8张统计表)；</w:t>
      </w:r>
    </w:p>
    <w:p>
      <w:pPr>
        <w:pStyle w:val="2"/>
        <w:ind w:firstLine="560"/>
      </w:pPr>
      <w:r>
        <w:rPr>
          <w:rFonts w:hint="eastAsia" w:ascii="宋体" w:hAnsi="宋体"/>
          <w:szCs w:val="28"/>
        </w:rPr>
        <w:t>(2)党员基本信息填报要求和指标说明。</w:t>
      </w:r>
    </w:p>
    <w:p>
      <w:pPr>
        <w:spacing w:line="360" w:lineRule="auto"/>
        <w:ind w:firstLine="562" w:firstLineChars="200"/>
        <w:rPr>
          <w:rFonts w:ascii="黑体" w:hAnsi="黑体" w:eastAsia="黑体" w:cs="黑体"/>
          <w:b/>
          <w:bCs/>
          <w:szCs w:val="28"/>
        </w:rPr>
      </w:pPr>
    </w:p>
    <w:p>
      <w:pPr>
        <w:spacing w:line="360" w:lineRule="auto"/>
        <w:ind w:firstLine="562" w:firstLineChars="200"/>
        <w:outlineLvl w:val="2"/>
        <w:rPr>
          <w:rFonts w:ascii="黑体" w:hAnsi="黑体" w:eastAsia="黑体" w:cs="黑体"/>
          <w:b/>
          <w:bCs/>
          <w:szCs w:val="28"/>
        </w:rPr>
      </w:pPr>
      <w:bookmarkStart w:id="109" w:name="_Toc16048"/>
      <w:r>
        <w:rPr>
          <w:rFonts w:hint="eastAsia" w:ascii="黑体" w:hAnsi="黑体" w:eastAsia="黑体" w:cs="黑体"/>
          <w:b/>
          <w:bCs/>
          <w:szCs w:val="28"/>
        </w:rPr>
        <w:t>4.1.1党员信息管理</w:t>
      </w:r>
      <w:bookmarkEnd w:id="109"/>
    </w:p>
    <w:p>
      <w:pPr>
        <w:spacing w:line="360" w:lineRule="auto"/>
        <w:ind w:left="617"/>
        <w:rPr>
          <w:rFonts w:ascii="宋体" w:hAnsi="宋体" w:cs="宋体"/>
          <w:b/>
          <w:bCs/>
          <w:szCs w:val="28"/>
        </w:rPr>
      </w:pPr>
      <w:bookmarkStart w:id="110" w:name="_Toc8341_WPSOffice_Level3"/>
      <w:r>
        <w:rPr>
          <w:rFonts w:hint="eastAsia" w:ascii="宋体" w:hAnsi="宋体" w:cs="宋体"/>
          <w:b/>
          <w:bCs/>
          <w:szCs w:val="28"/>
        </w:rPr>
        <w:t>a.设计思路</w:t>
      </w:r>
      <w:bookmarkEnd w:id="110"/>
    </w:p>
    <w:p>
      <w:pPr>
        <w:pStyle w:val="2"/>
        <w:ind w:firstLine="560"/>
      </w:pPr>
      <w:r>
        <w:rPr>
          <w:rFonts w:hint="eastAsia"/>
          <w:szCs w:val="28"/>
        </w:rPr>
        <w:t>将党员基本信息属性进行完善，其中是否为失联党员选择“是”后，会弹出失联日期属性框，同理是否为流动党员也是如此。</w:t>
      </w:r>
    </w:p>
    <w:tbl>
      <w:tblPr>
        <w:tblStyle w:val="38"/>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shd w:val="clear" w:color="auto" w:fill="BFBFBF"/>
          </w:tcPr>
          <w:p>
            <w:pPr>
              <w:pStyle w:val="2"/>
              <w:ind w:firstLine="1054" w:firstLineChars="500"/>
              <w:rPr>
                <w:sz w:val="21"/>
                <w:szCs w:val="21"/>
              </w:rPr>
            </w:pPr>
            <w:r>
              <w:rPr>
                <w:rFonts w:hint="eastAsia"/>
                <w:b/>
                <w:bCs/>
                <w:sz w:val="21"/>
                <w:szCs w:val="21"/>
              </w:rPr>
              <w:t>基本数据名称</w:t>
            </w:r>
          </w:p>
        </w:tc>
        <w:tc>
          <w:tcPr>
            <w:tcW w:w="4788" w:type="dxa"/>
            <w:shd w:val="clear" w:color="auto" w:fill="BFBFBF"/>
          </w:tcPr>
          <w:p>
            <w:pPr>
              <w:pStyle w:val="2"/>
              <w:ind w:firstLine="1054" w:firstLineChars="500"/>
              <w:rPr>
                <w:sz w:val="21"/>
                <w:szCs w:val="21"/>
              </w:rPr>
            </w:pPr>
            <w:r>
              <w:rPr>
                <w:rFonts w:hint="eastAsia"/>
                <w:b/>
                <w:bCs/>
                <w:sz w:val="21"/>
                <w:szCs w:val="21"/>
              </w:rPr>
              <w:t>基本数据名称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pStyle w:val="2"/>
              <w:ind w:firstLine="0" w:firstLineChars="0"/>
              <w:rPr>
                <w:sz w:val="21"/>
                <w:szCs w:val="21"/>
              </w:rPr>
            </w:pPr>
            <w:r>
              <w:rPr>
                <w:rFonts w:hint="eastAsia"/>
                <w:sz w:val="21"/>
                <w:szCs w:val="21"/>
              </w:rPr>
              <w:t>姓名</w:t>
            </w:r>
          </w:p>
        </w:tc>
        <w:tc>
          <w:tcPr>
            <w:tcW w:w="4788" w:type="dxa"/>
          </w:tcPr>
          <w:p>
            <w:pPr>
              <w:pStyle w:val="2"/>
              <w:ind w:firstLine="0" w:firstLineChars="0"/>
              <w:rPr>
                <w:sz w:val="21"/>
                <w:szCs w:val="21"/>
              </w:rPr>
            </w:pPr>
            <w:r>
              <w:rPr>
                <w:rFonts w:hint="eastAsia"/>
                <w:sz w:val="21"/>
                <w:szCs w:val="21"/>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pStyle w:val="2"/>
              <w:ind w:firstLine="0" w:firstLineChars="0"/>
              <w:rPr>
                <w:sz w:val="21"/>
                <w:szCs w:val="21"/>
              </w:rPr>
            </w:pPr>
            <w:r>
              <w:rPr>
                <w:rFonts w:hint="eastAsia"/>
                <w:sz w:val="21"/>
                <w:szCs w:val="21"/>
              </w:rPr>
              <w:t>出生年月</w:t>
            </w:r>
          </w:p>
        </w:tc>
        <w:tc>
          <w:tcPr>
            <w:tcW w:w="4788" w:type="dxa"/>
          </w:tcPr>
          <w:p>
            <w:pPr>
              <w:pStyle w:val="2"/>
              <w:ind w:firstLine="0" w:firstLineChars="0"/>
              <w:rPr>
                <w:sz w:val="21"/>
                <w:szCs w:val="21"/>
              </w:rPr>
            </w:pPr>
            <w:r>
              <w:rPr>
                <w:rFonts w:hint="eastAsia"/>
                <w:sz w:val="21"/>
                <w:szCs w:val="21"/>
              </w:rPr>
              <w:t>民族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pStyle w:val="2"/>
              <w:ind w:firstLine="0" w:firstLineChars="0"/>
              <w:rPr>
                <w:sz w:val="21"/>
                <w:szCs w:val="21"/>
              </w:rPr>
            </w:pPr>
            <w:r>
              <w:rPr>
                <w:rFonts w:hint="eastAsia"/>
                <w:sz w:val="21"/>
                <w:szCs w:val="21"/>
              </w:rPr>
              <w:t>文化程度</w:t>
            </w:r>
          </w:p>
        </w:tc>
        <w:tc>
          <w:tcPr>
            <w:tcW w:w="4788" w:type="dxa"/>
          </w:tcPr>
          <w:p>
            <w:pPr>
              <w:pStyle w:val="2"/>
              <w:ind w:firstLine="0" w:firstLineChars="0"/>
              <w:rPr>
                <w:sz w:val="21"/>
                <w:szCs w:val="21"/>
              </w:rPr>
            </w:pPr>
            <w:r>
              <w:rPr>
                <w:rFonts w:hint="eastAsia"/>
                <w:sz w:val="21"/>
                <w:szCs w:val="21"/>
              </w:rPr>
              <w:t>所属党委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pStyle w:val="2"/>
              <w:ind w:firstLine="0" w:firstLineChars="0"/>
              <w:rPr>
                <w:sz w:val="21"/>
                <w:szCs w:val="21"/>
              </w:rPr>
            </w:pPr>
            <w:r>
              <w:rPr>
                <w:rFonts w:hint="eastAsia"/>
                <w:sz w:val="21"/>
                <w:szCs w:val="21"/>
              </w:rPr>
              <w:t>党内职务</w:t>
            </w:r>
          </w:p>
        </w:tc>
        <w:tc>
          <w:tcPr>
            <w:tcW w:w="4788" w:type="dxa"/>
          </w:tcPr>
          <w:p>
            <w:pPr>
              <w:pStyle w:val="2"/>
              <w:ind w:firstLine="0" w:firstLineChars="0"/>
              <w:rPr>
                <w:sz w:val="21"/>
                <w:szCs w:val="21"/>
              </w:rPr>
            </w:pPr>
            <w:r>
              <w:rPr>
                <w:rFonts w:hint="eastAsia"/>
                <w:sz w:val="21"/>
                <w:szCs w:val="21"/>
              </w:rPr>
              <w:t>所属党支部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pStyle w:val="2"/>
              <w:ind w:firstLine="0" w:firstLineChars="0"/>
              <w:rPr>
                <w:sz w:val="21"/>
                <w:szCs w:val="21"/>
              </w:rPr>
            </w:pPr>
            <w:r>
              <w:rPr>
                <w:rFonts w:hint="eastAsia"/>
                <w:sz w:val="21"/>
                <w:szCs w:val="21"/>
              </w:rPr>
              <w:t>申请书提交时间</w:t>
            </w:r>
          </w:p>
        </w:tc>
        <w:tc>
          <w:tcPr>
            <w:tcW w:w="4788" w:type="dxa"/>
          </w:tcPr>
          <w:p>
            <w:pPr>
              <w:pStyle w:val="2"/>
              <w:ind w:firstLine="0" w:firstLineChars="0"/>
              <w:rPr>
                <w:sz w:val="21"/>
                <w:szCs w:val="21"/>
              </w:rPr>
            </w:pPr>
            <w:r>
              <w:rPr>
                <w:rFonts w:hint="eastAsia"/>
                <w:sz w:val="21"/>
                <w:szCs w:val="21"/>
              </w:rPr>
              <w:t>入党时间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pStyle w:val="2"/>
              <w:ind w:firstLine="0" w:firstLineChars="0"/>
              <w:rPr>
                <w:sz w:val="21"/>
                <w:szCs w:val="21"/>
              </w:rPr>
            </w:pPr>
            <w:r>
              <w:rPr>
                <w:rFonts w:hint="eastAsia"/>
                <w:sz w:val="21"/>
                <w:szCs w:val="21"/>
              </w:rPr>
              <w:t>转为正式党员时间</w:t>
            </w:r>
          </w:p>
        </w:tc>
        <w:tc>
          <w:tcPr>
            <w:tcW w:w="4788" w:type="dxa"/>
          </w:tcPr>
          <w:p>
            <w:pPr>
              <w:pStyle w:val="2"/>
              <w:ind w:firstLine="0" w:firstLineChars="0"/>
              <w:rPr>
                <w:sz w:val="21"/>
                <w:szCs w:val="21"/>
              </w:rPr>
            </w:pPr>
            <w:r>
              <w:rPr>
                <w:rFonts w:hint="eastAsia"/>
                <w:sz w:val="21"/>
                <w:szCs w:val="21"/>
              </w:rPr>
              <w:t>人员类别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pStyle w:val="2"/>
              <w:ind w:firstLine="0" w:firstLineChars="0"/>
              <w:rPr>
                <w:sz w:val="21"/>
                <w:szCs w:val="21"/>
              </w:rPr>
            </w:pPr>
            <w:r>
              <w:rPr>
                <w:rFonts w:hint="eastAsia"/>
                <w:sz w:val="21"/>
                <w:szCs w:val="21"/>
              </w:rPr>
              <w:t>公民身份证号</w:t>
            </w:r>
          </w:p>
        </w:tc>
        <w:tc>
          <w:tcPr>
            <w:tcW w:w="4788" w:type="dxa"/>
          </w:tcPr>
          <w:p>
            <w:pPr>
              <w:pStyle w:val="2"/>
              <w:ind w:firstLine="0" w:firstLineChars="0"/>
              <w:rPr>
                <w:sz w:val="21"/>
                <w:szCs w:val="21"/>
              </w:rPr>
            </w:pPr>
            <w:r>
              <w:rPr>
                <w:rFonts w:hint="eastAsia"/>
                <w:sz w:val="21"/>
                <w:szCs w:val="21"/>
              </w:rPr>
              <w:t>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pStyle w:val="2"/>
              <w:ind w:firstLine="0" w:firstLineChars="0"/>
              <w:rPr>
                <w:sz w:val="21"/>
                <w:szCs w:val="21"/>
              </w:rPr>
            </w:pPr>
            <w:r>
              <w:rPr>
                <w:rFonts w:hint="eastAsia"/>
                <w:sz w:val="21"/>
                <w:szCs w:val="21"/>
              </w:rPr>
              <w:t>固定电话</w:t>
            </w:r>
          </w:p>
        </w:tc>
        <w:tc>
          <w:tcPr>
            <w:tcW w:w="4788" w:type="dxa"/>
          </w:tcPr>
          <w:p>
            <w:pPr>
              <w:pStyle w:val="2"/>
              <w:ind w:firstLine="0" w:firstLineChars="0"/>
              <w:rPr>
                <w:sz w:val="21"/>
                <w:szCs w:val="21"/>
              </w:rPr>
            </w:pPr>
            <w:r>
              <w:rPr>
                <w:rFonts w:hint="eastAsia"/>
                <w:sz w:val="21"/>
                <w:szCs w:val="21"/>
              </w:rPr>
              <w:t>工作岗位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pStyle w:val="2"/>
              <w:ind w:firstLine="0" w:firstLineChars="0"/>
              <w:rPr>
                <w:sz w:val="21"/>
                <w:szCs w:val="21"/>
              </w:rPr>
            </w:pPr>
            <w:r>
              <w:rPr>
                <w:rFonts w:hint="eastAsia"/>
                <w:sz w:val="21"/>
                <w:szCs w:val="21"/>
              </w:rPr>
              <w:t>岗位类别</w:t>
            </w:r>
          </w:p>
        </w:tc>
        <w:tc>
          <w:tcPr>
            <w:tcW w:w="4788" w:type="dxa"/>
          </w:tcPr>
          <w:p>
            <w:pPr>
              <w:pStyle w:val="2"/>
              <w:ind w:firstLine="0" w:firstLineChars="0"/>
              <w:rPr>
                <w:sz w:val="21"/>
                <w:szCs w:val="21"/>
              </w:rPr>
            </w:pPr>
            <w:r>
              <w:rPr>
                <w:rFonts w:hint="eastAsia"/>
                <w:sz w:val="21"/>
                <w:szCs w:val="21"/>
              </w:rPr>
              <w:t>党籍状态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pStyle w:val="2"/>
              <w:ind w:firstLine="0" w:firstLineChars="0"/>
              <w:rPr>
                <w:sz w:val="21"/>
                <w:szCs w:val="21"/>
              </w:rPr>
            </w:pPr>
            <w:r>
              <w:rPr>
                <w:rFonts w:hint="eastAsia"/>
                <w:sz w:val="21"/>
                <w:szCs w:val="21"/>
              </w:rPr>
              <w:t>是否为失联党员</w:t>
            </w:r>
          </w:p>
        </w:tc>
        <w:tc>
          <w:tcPr>
            <w:tcW w:w="4788" w:type="dxa"/>
            <w:shd w:val="clear" w:color="auto" w:fill="D8D8D8"/>
          </w:tcPr>
          <w:p>
            <w:pPr>
              <w:pStyle w:val="2"/>
              <w:ind w:firstLine="0" w:firstLineChars="0"/>
              <w:rPr>
                <w:sz w:val="21"/>
                <w:szCs w:val="21"/>
              </w:rPr>
            </w:pPr>
            <w:r>
              <w:rPr>
                <w:rFonts w:hint="eastAsia"/>
                <w:sz w:val="21"/>
                <w:szCs w:val="21"/>
              </w:rPr>
              <w:t>失联日期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pStyle w:val="2"/>
              <w:ind w:firstLine="0" w:firstLineChars="0"/>
              <w:rPr>
                <w:sz w:val="21"/>
                <w:szCs w:val="21"/>
              </w:rPr>
            </w:pPr>
            <w:r>
              <w:rPr>
                <w:rFonts w:hint="eastAsia"/>
                <w:sz w:val="21"/>
                <w:szCs w:val="21"/>
              </w:rPr>
              <w:t>是否为流动党员</w:t>
            </w:r>
          </w:p>
        </w:tc>
        <w:tc>
          <w:tcPr>
            <w:tcW w:w="4788" w:type="dxa"/>
            <w:shd w:val="clear" w:color="auto" w:fill="D8D8D8"/>
          </w:tcPr>
          <w:p>
            <w:pPr>
              <w:pStyle w:val="2"/>
              <w:ind w:firstLine="0" w:firstLineChars="0"/>
              <w:rPr>
                <w:sz w:val="21"/>
                <w:szCs w:val="21"/>
              </w:rPr>
            </w:pPr>
            <w:r>
              <w:rPr>
                <w:rFonts w:hint="eastAsia"/>
                <w:sz w:val="21"/>
                <w:szCs w:val="21"/>
              </w:rPr>
              <w:t>外出流向</w:t>
            </w:r>
          </w:p>
        </w:tc>
      </w:tr>
    </w:tbl>
    <w:p>
      <w:pPr>
        <w:spacing w:line="360" w:lineRule="auto"/>
        <w:ind w:firstLine="420" w:firstLineChars="200"/>
        <w:jc w:val="center"/>
        <w:rPr>
          <w:szCs w:val="28"/>
        </w:rPr>
      </w:pPr>
      <w:r>
        <w:rPr>
          <w:rFonts w:hint="eastAsia"/>
          <w:sz w:val="21"/>
          <w:szCs w:val="21"/>
        </w:rPr>
        <w:t>表1党员基本信息表</w:t>
      </w:r>
    </w:p>
    <w:p>
      <w:pPr>
        <w:spacing w:line="360" w:lineRule="auto"/>
        <w:ind w:firstLine="562" w:firstLineChars="200"/>
        <w:rPr>
          <w:rFonts w:ascii="宋体" w:hAnsi="宋体" w:cs="宋体"/>
          <w:b/>
          <w:bCs/>
          <w:szCs w:val="28"/>
        </w:rPr>
      </w:pPr>
      <w:bookmarkStart w:id="111" w:name="_Toc28879_WPSOffice_Level3"/>
      <w:commentRangeStart w:id="20"/>
      <w:commentRangeStart w:id="21"/>
      <w:r>
        <w:rPr>
          <w:rFonts w:hint="eastAsia" w:ascii="宋体" w:hAnsi="宋体" w:cs="宋体"/>
          <w:b/>
          <w:bCs/>
          <w:szCs w:val="28"/>
        </w:rPr>
        <w:t>b.党员信息数据库</w:t>
      </w:r>
      <w:commentRangeEnd w:id="20"/>
      <w:r>
        <w:rPr>
          <w:rStyle w:val="37"/>
        </w:rPr>
        <w:commentReference w:id="20"/>
      </w:r>
      <w:commentRangeEnd w:id="21"/>
      <w:bookmarkEnd w:id="111"/>
      <w:r>
        <w:commentReference w:id="21"/>
      </w:r>
    </w:p>
    <w:p>
      <w:pPr>
        <w:ind w:firstLine="560" w:firstLineChars="200"/>
        <w:rPr>
          <w:rFonts w:ascii="宋体" w:hAnsi="宋体"/>
          <w:szCs w:val="28"/>
        </w:rPr>
      </w:pPr>
      <w:r>
        <w:rPr>
          <w:rFonts w:hint="eastAsia" w:ascii="宋体" w:hAnsi="宋体"/>
          <w:szCs w:val="28"/>
        </w:rPr>
        <w:t>以党员基本信息作为纽带串联其他和党员相关的信息，进行展示、输出，形成完整的党员信息数据库。</w:t>
      </w:r>
    </w:p>
    <w:p>
      <w:r>
        <w:rPr>
          <w:sz w:val="24"/>
        </w:rPr>
        <w:pict>
          <v:shape id="_x0000_i1028" o:spt="75" type="#_x0000_t75" style="height:215.45pt;width:410.5pt;" filled="f" o:preferrelative="t" stroked="f" coordsize="21600,21600">
            <v:path/>
            <v:fill on="f" focussize="0,0"/>
            <v:stroke on="f" joinstyle="miter"/>
            <v:imagedata r:id="rId17" o:title=""/>
            <o:lock v:ext="edit" aspectratio="t"/>
            <w10:wrap type="none"/>
            <w10:anchorlock/>
          </v:shape>
        </w:pict>
      </w:r>
    </w:p>
    <w:p>
      <w:pPr>
        <w:spacing w:line="360" w:lineRule="auto"/>
        <w:ind w:firstLine="420" w:firstLineChars="200"/>
        <w:jc w:val="center"/>
        <w:rPr>
          <w:szCs w:val="28"/>
        </w:rPr>
      </w:pPr>
      <w:r>
        <w:rPr>
          <w:rFonts w:hint="eastAsia"/>
          <w:sz w:val="21"/>
          <w:szCs w:val="21"/>
        </w:rPr>
        <w:t>图4 党员信息数据串联图</w:t>
      </w:r>
    </w:p>
    <w:p>
      <w:pPr>
        <w:spacing w:line="360" w:lineRule="auto"/>
        <w:ind w:firstLine="562" w:firstLineChars="200"/>
        <w:rPr>
          <w:rFonts w:hint="eastAsia" w:ascii="宋体" w:hAnsi="宋体" w:cs="宋体"/>
          <w:b/>
          <w:bCs/>
          <w:szCs w:val="28"/>
        </w:rPr>
      </w:pPr>
    </w:p>
    <w:p>
      <w:pPr>
        <w:spacing w:line="360" w:lineRule="auto"/>
        <w:ind w:firstLine="562" w:firstLineChars="200"/>
        <w:rPr>
          <w:rFonts w:hint="eastAsia" w:ascii="宋体" w:hAnsi="宋体" w:cs="宋体"/>
          <w:b/>
          <w:bCs/>
          <w:szCs w:val="28"/>
        </w:rPr>
      </w:pPr>
    </w:p>
    <w:p>
      <w:pPr>
        <w:spacing w:line="360" w:lineRule="auto"/>
        <w:ind w:firstLine="562" w:firstLineChars="200"/>
        <w:rPr>
          <w:rFonts w:hint="eastAsia" w:ascii="宋体" w:hAnsi="宋体" w:cs="宋体"/>
          <w:b/>
          <w:bCs/>
          <w:szCs w:val="28"/>
        </w:rPr>
      </w:pPr>
    </w:p>
    <w:p>
      <w:pPr>
        <w:spacing w:line="360" w:lineRule="auto"/>
        <w:ind w:firstLine="562" w:firstLineChars="200"/>
        <w:rPr>
          <w:rFonts w:ascii="宋体" w:hAnsi="宋体" w:cs="宋体"/>
          <w:b/>
          <w:bCs/>
          <w:szCs w:val="28"/>
        </w:rPr>
      </w:pPr>
      <w:bookmarkStart w:id="112" w:name="_Toc5888_WPSOffice_Level3"/>
      <w:r>
        <w:rPr>
          <w:rFonts w:hint="eastAsia" w:ascii="宋体" w:hAnsi="宋体" w:cs="宋体"/>
          <w:b/>
          <w:bCs/>
          <w:szCs w:val="28"/>
        </w:rPr>
        <w:t>c.技术实现</w:t>
      </w:r>
      <w:bookmarkEnd w:id="112"/>
    </w:p>
    <w:p>
      <w:pPr>
        <w:ind w:firstLine="560" w:firstLineChars="200"/>
        <w:rPr>
          <w:rFonts w:ascii="宋体" w:hAnsi="宋体"/>
          <w:szCs w:val="28"/>
        </w:rPr>
      </w:pPr>
      <w:r>
        <w:rPr>
          <w:rFonts w:hint="eastAsia" w:ascii="宋体" w:hAnsi="宋体"/>
          <w:szCs w:val="28"/>
        </w:rPr>
        <w:t>(1)对党员相关信息进行增删改查操作</w:t>
      </w:r>
    </w:p>
    <w:p>
      <w:pPr>
        <w:pStyle w:val="2"/>
        <w:ind w:firstLine="560"/>
      </w:pPr>
      <w:r>
        <w:pict>
          <v:shape id="_x0000_i1029" o:spt="75" type="#_x0000_t75" style="height:193.45pt;width:418.55pt;" filled="f" o:preferrelative="t" stroked="f" coordsize="21600,21600">
            <v:path/>
            <v:fill on="f" focussize="0,0"/>
            <v:stroke on="f" joinstyle="miter"/>
            <v:imagedata r:id="rId18" o:title=""/>
            <o:lock v:ext="edit" aspectratio="t"/>
            <w10:wrap type="none"/>
            <w10:anchorlock/>
          </v:shape>
        </w:pict>
      </w:r>
    </w:p>
    <w:p>
      <w:pPr>
        <w:pStyle w:val="2"/>
        <w:jc w:val="center"/>
        <w:rPr>
          <w:sz w:val="21"/>
          <w:szCs w:val="21"/>
        </w:rPr>
      </w:pPr>
      <w:r>
        <w:rPr>
          <w:rFonts w:hint="eastAsia"/>
          <w:sz w:val="21"/>
          <w:szCs w:val="21"/>
        </w:rPr>
        <w:t>图5 党员信息管理图</w:t>
      </w:r>
    </w:p>
    <w:p>
      <w:pPr>
        <w:rPr>
          <w:rFonts w:ascii="宋体" w:hAnsi="宋体" w:cs="宋体"/>
        </w:rPr>
      </w:pPr>
    </w:p>
    <w:p>
      <w:pPr>
        <w:ind w:firstLine="560" w:firstLineChars="200"/>
        <w:rPr>
          <w:rFonts w:ascii="宋体" w:hAnsi="宋体"/>
          <w:szCs w:val="28"/>
        </w:rPr>
      </w:pPr>
      <w:r>
        <w:rPr>
          <w:rFonts w:hint="eastAsia" w:ascii="宋体" w:hAnsi="宋体" w:cs="宋体"/>
        </w:rPr>
        <w:t>(2)新增</w:t>
      </w:r>
      <w:r>
        <w:rPr>
          <w:rFonts w:hint="eastAsia" w:ascii="宋体" w:hAnsi="宋体"/>
          <w:szCs w:val="28"/>
        </w:rPr>
        <w:t>党员信息（可单独新增或者批量导入）</w:t>
      </w:r>
    </w:p>
    <w:p>
      <w:pPr>
        <w:pStyle w:val="2"/>
        <w:ind w:firstLine="560"/>
      </w:pPr>
      <w:r>
        <w:pict>
          <v:shape id="_x0000_i1030" o:spt="75" type="#_x0000_t75" style="height:165.5pt;width:400.85pt;" filled="f" o:preferrelative="t" stroked="f" coordsize="21600,21600">
            <v:path/>
            <v:fill on="f" focussize="0,0"/>
            <v:stroke on="f" joinstyle="miter"/>
            <v:imagedata r:id="rId19" o:title=""/>
            <o:lock v:ext="edit" aspectratio="t"/>
            <w10:wrap type="none"/>
            <w10:anchorlock/>
          </v:shape>
        </w:pict>
      </w:r>
    </w:p>
    <w:p>
      <w:pPr>
        <w:pStyle w:val="2"/>
        <w:jc w:val="center"/>
        <w:rPr>
          <w:sz w:val="21"/>
          <w:szCs w:val="21"/>
        </w:rPr>
      </w:pPr>
      <w:r>
        <w:rPr>
          <w:rFonts w:hint="eastAsia"/>
          <w:sz w:val="21"/>
          <w:szCs w:val="21"/>
        </w:rPr>
        <w:t>图6 新增党员信息图</w:t>
      </w:r>
    </w:p>
    <w:p>
      <w:pPr>
        <w:ind w:firstLine="560" w:firstLineChars="200"/>
        <w:rPr>
          <w:rFonts w:ascii="宋体" w:hAnsi="宋体"/>
          <w:szCs w:val="28"/>
        </w:rPr>
      </w:pPr>
    </w:p>
    <w:p>
      <w:pPr>
        <w:ind w:firstLine="560" w:firstLineChars="200"/>
        <w:rPr>
          <w:rFonts w:ascii="宋体" w:hAnsi="宋体"/>
          <w:szCs w:val="28"/>
        </w:rPr>
      </w:pPr>
    </w:p>
    <w:p>
      <w:pPr>
        <w:ind w:firstLine="560" w:firstLineChars="200"/>
        <w:rPr>
          <w:rFonts w:ascii="宋体" w:hAnsi="宋体"/>
          <w:szCs w:val="28"/>
        </w:rPr>
      </w:pPr>
    </w:p>
    <w:p>
      <w:pPr>
        <w:pStyle w:val="2"/>
        <w:ind w:firstLine="560"/>
        <w:rPr>
          <w:rFonts w:ascii="宋体" w:hAnsi="宋体"/>
          <w:szCs w:val="28"/>
        </w:rPr>
      </w:pPr>
    </w:p>
    <w:p>
      <w:pPr>
        <w:pStyle w:val="2"/>
        <w:ind w:firstLine="560"/>
        <w:rPr>
          <w:rFonts w:ascii="宋体" w:hAnsi="宋体"/>
          <w:szCs w:val="28"/>
        </w:rPr>
      </w:pPr>
    </w:p>
    <w:p>
      <w:pPr>
        <w:ind w:firstLine="560" w:firstLineChars="200"/>
        <w:rPr>
          <w:rFonts w:ascii="宋体" w:hAnsi="宋体"/>
          <w:szCs w:val="28"/>
        </w:rPr>
      </w:pPr>
      <w:r>
        <w:rPr>
          <w:rFonts w:hint="eastAsia" w:ascii="宋体" w:hAnsi="宋体"/>
          <w:szCs w:val="28"/>
        </w:rPr>
        <w:t>(3)批量导入可以将本党组织党员信息使用</w:t>
      </w:r>
      <w:r>
        <w:rPr>
          <w:rFonts w:ascii="宋体" w:hAnsi="宋体"/>
          <w:szCs w:val="28"/>
        </w:rPr>
        <w:t>Excel</w:t>
      </w:r>
      <w:r>
        <w:rPr>
          <w:rFonts w:hint="eastAsia" w:ascii="宋体" w:hAnsi="宋体"/>
          <w:szCs w:val="28"/>
        </w:rPr>
        <w:t>表进行批量导入</w:t>
      </w:r>
    </w:p>
    <w:p>
      <w:pPr>
        <w:spacing w:line="360" w:lineRule="auto"/>
      </w:pPr>
      <w:r>
        <w:pict>
          <v:shape id="_x0000_i1031" o:spt="75" type="#_x0000_t75" style="height:182.7pt;width:458.85pt;" filled="f" o:preferrelative="t" stroked="f" coordsize="21600,21600">
            <v:path/>
            <v:fill on="f" focussize="0,0"/>
            <v:stroke on="f" joinstyle="miter"/>
            <v:imagedata r:id="rId20" o:title=""/>
            <o:lock v:ext="edit" aspectratio="t"/>
            <w10:wrap type="none"/>
            <w10:anchorlock/>
          </v:shape>
        </w:pict>
      </w:r>
    </w:p>
    <w:p>
      <w:pPr>
        <w:pStyle w:val="2"/>
        <w:jc w:val="center"/>
        <w:rPr>
          <w:sz w:val="21"/>
          <w:szCs w:val="21"/>
        </w:rPr>
      </w:pPr>
      <w:r>
        <w:rPr>
          <w:rFonts w:hint="eastAsia"/>
          <w:sz w:val="21"/>
          <w:szCs w:val="21"/>
        </w:rPr>
        <w:t>图7 党员信息批量导入图</w:t>
      </w:r>
    </w:p>
    <w:p>
      <w:pPr>
        <w:spacing w:line="360" w:lineRule="auto"/>
        <w:ind w:firstLine="562" w:firstLineChars="200"/>
        <w:rPr>
          <w:rFonts w:ascii="黑体" w:hAnsi="黑体" w:eastAsia="黑体" w:cs="黑体"/>
          <w:b/>
          <w:bCs/>
          <w:szCs w:val="28"/>
        </w:rPr>
      </w:pPr>
    </w:p>
    <w:p>
      <w:pPr>
        <w:spacing w:line="360" w:lineRule="auto"/>
        <w:ind w:firstLine="562" w:firstLineChars="200"/>
        <w:outlineLvl w:val="2"/>
        <w:rPr>
          <w:rFonts w:ascii="黑体" w:hAnsi="黑体" w:eastAsia="黑体" w:cs="黑体"/>
          <w:b/>
          <w:bCs/>
          <w:szCs w:val="28"/>
        </w:rPr>
      </w:pPr>
      <w:bookmarkStart w:id="113" w:name="_Toc31495"/>
      <w:r>
        <w:rPr>
          <w:rFonts w:hint="eastAsia" w:ascii="黑体" w:hAnsi="黑体" w:eastAsia="黑体" w:cs="黑体"/>
          <w:b/>
          <w:bCs/>
          <w:szCs w:val="28"/>
        </w:rPr>
        <w:t>4.1.2党员图表统计</w:t>
      </w:r>
      <w:bookmarkEnd w:id="113"/>
    </w:p>
    <w:p>
      <w:pPr>
        <w:ind w:firstLine="562" w:firstLineChars="200"/>
        <w:rPr>
          <w:rFonts w:ascii="宋体" w:hAnsi="宋体"/>
          <w:b/>
          <w:bCs/>
          <w:szCs w:val="28"/>
        </w:rPr>
      </w:pPr>
      <w:bookmarkStart w:id="114" w:name="_Toc960_WPSOffice_Level3"/>
      <w:r>
        <w:rPr>
          <w:rFonts w:hint="eastAsia" w:ascii="宋体" w:hAnsi="宋体"/>
          <w:b/>
          <w:bCs/>
          <w:szCs w:val="28"/>
        </w:rPr>
        <w:t>a.设计思路</w:t>
      </w:r>
      <w:bookmarkEnd w:id="114"/>
    </w:p>
    <w:p>
      <w:pPr>
        <w:ind w:firstLine="560" w:firstLineChars="200"/>
        <w:rPr>
          <w:rFonts w:ascii="宋体" w:hAnsi="宋体"/>
          <w:szCs w:val="28"/>
        </w:rPr>
      </w:pPr>
      <w:r>
        <w:rPr>
          <w:rFonts w:hint="eastAsia" w:ascii="宋体" w:hAnsi="宋体"/>
          <w:szCs w:val="28"/>
        </w:rPr>
        <w:t>选择党员的不同属性</w:t>
      </w:r>
      <w:r>
        <w:rPr>
          <w:rFonts w:ascii="宋体" w:hAnsi="宋体"/>
          <w:szCs w:val="28"/>
        </w:rPr>
        <w:t>,</w:t>
      </w:r>
      <w:r>
        <w:rPr>
          <w:rFonts w:hint="eastAsia" w:ascii="宋体" w:hAnsi="宋体"/>
          <w:szCs w:val="28"/>
        </w:rPr>
        <w:t>对本党组织的党员信息情况进行统计</w:t>
      </w:r>
      <w:r>
        <w:rPr>
          <w:rFonts w:ascii="宋体" w:hAnsi="宋体"/>
          <w:szCs w:val="28"/>
        </w:rPr>
        <w:t>,</w:t>
      </w:r>
      <w:r>
        <w:rPr>
          <w:rFonts w:hint="eastAsia" w:ascii="宋体" w:hAnsi="宋体"/>
          <w:szCs w:val="28"/>
        </w:rPr>
        <w:t>同时可以选择饼形图和直线图的显示方式</w:t>
      </w:r>
      <w:r>
        <w:rPr>
          <w:rFonts w:ascii="宋体" w:hAnsi="宋体"/>
          <w:szCs w:val="28"/>
        </w:rPr>
        <w:t>。</w:t>
      </w:r>
    </w:p>
    <w:p>
      <w:pPr>
        <w:pStyle w:val="2"/>
        <w:ind w:firstLine="562"/>
        <w:rPr>
          <w:rFonts w:ascii="宋体" w:hAnsi="宋体"/>
          <w:b/>
          <w:bCs/>
          <w:szCs w:val="28"/>
        </w:rPr>
      </w:pPr>
      <w:bookmarkStart w:id="115" w:name="_Toc26740_WPSOffice_Level3"/>
      <w:r>
        <w:rPr>
          <w:rFonts w:hint="eastAsia" w:ascii="宋体" w:hAnsi="宋体"/>
          <w:b/>
          <w:bCs/>
          <w:szCs w:val="28"/>
        </w:rPr>
        <w:t>b.技术实现</w:t>
      </w:r>
      <w:bookmarkEnd w:id="115"/>
    </w:p>
    <w:p>
      <w:pPr>
        <w:pStyle w:val="2"/>
        <w:ind w:firstLine="560"/>
        <w:rPr>
          <w:rFonts w:ascii="宋体" w:hAnsi="宋体"/>
          <w:szCs w:val="28"/>
        </w:rPr>
      </w:pPr>
      <w:r>
        <w:rPr>
          <w:rFonts w:hint="eastAsia" w:ascii="宋体" w:hAnsi="宋体"/>
          <w:szCs w:val="28"/>
        </w:rPr>
        <w:t>(1)饼形图展示</w:t>
      </w:r>
    </w:p>
    <w:p>
      <w:pPr>
        <w:pStyle w:val="41"/>
        <w:ind w:firstLine="0" w:firstLineChars="0"/>
        <w:jc w:val="center"/>
      </w:pPr>
      <w:r>
        <w:pict>
          <v:shape id="_x0000_i1032" o:spt="75" type="#_x0000_t75" style="height:192.35pt;width:456.7pt;" filled="f" o:preferrelative="t" stroked="f" coordsize="21600,21600">
            <v:path/>
            <v:fill on="f" focussize="0,0"/>
            <v:stroke on="f" joinstyle="miter"/>
            <v:imagedata r:id="rId21" o:title=""/>
            <o:lock v:ext="edit" aspectratio="t"/>
            <w10:wrap type="none"/>
            <w10:anchorlock/>
          </v:shape>
        </w:pict>
      </w:r>
    </w:p>
    <w:p>
      <w:pPr>
        <w:pStyle w:val="41"/>
        <w:ind w:firstLine="0" w:firstLineChars="0"/>
        <w:jc w:val="center"/>
        <w:rPr>
          <w:szCs w:val="21"/>
        </w:rPr>
      </w:pPr>
      <w:r>
        <w:rPr>
          <w:rFonts w:hint="eastAsia"/>
          <w:szCs w:val="21"/>
        </w:rPr>
        <w:t>图8 党员图表统计饼形图</w:t>
      </w:r>
    </w:p>
    <w:p>
      <w:pPr>
        <w:pStyle w:val="41"/>
        <w:ind w:firstLine="0" w:firstLineChars="0"/>
        <w:jc w:val="left"/>
        <w:rPr>
          <w:rFonts w:ascii="宋体" w:hAnsi="宋体" w:cs="宋体"/>
        </w:rPr>
      </w:pPr>
    </w:p>
    <w:p>
      <w:pPr>
        <w:pStyle w:val="41"/>
        <w:jc w:val="left"/>
        <w:rPr>
          <w:rFonts w:ascii="宋体" w:hAnsi="宋体" w:cs="宋体"/>
        </w:rPr>
      </w:pPr>
      <w:r>
        <w:rPr>
          <w:rFonts w:hint="eastAsia" w:ascii="宋体" w:hAnsi="宋体" w:cs="宋体"/>
        </w:rPr>
        <w:t>(2)直方图展示</w:t>
      </w:r>
    </w:p>
    <w:p>
      <w:pPr>
        <w:pStyle w:val="41"/>
        <w:ind w:firstLine="0" w:firstLineChars="0"/>
        <w:jc w:val="center"/>
      </w:pPr>
      <w:r>
        <w:pict>
          <v:shape id="_x0000_i1033" o:spt="75" type="#_x0000_t75" style="height:182.7pt;width:452.95pt;" filled="f" o:preferrelative="t" stroked="f" coordsize="21600,21600">
            <v:path/>
            <v:fill on="f" focussize="0,0"/>
            <v:stroke on="f" joinstyle="miter"/>
            <v:imagedata r:id="rId22" o:title=""/>
            <o:lock v:ext="edit" aspectratio="t"/>
            <w10:wrap type="none"/>
            <w10:anchorlock/>
          </v:shape>
        </w:pict>
      </w:r>
    </w:p>
    <w:p>
      <w:pPr>
        <w:spacing w:line="360" w:lineRule="auto"/>
        <w:ind w:firstLine="420" w:firstLineChars="200"/>
        <w:jc w:val="center"/>
        <w:rPr>
          <w:rFonts w:ascii="宋体" w:hAnsi="宋体"/>
          <w:sz w:val="21"/>
          <w:szCs w:val="21"/>
        </w:rPr>
      </w:pPr>
      <w:r>
        <w:rPr>
          <w:rFonts w:hint="eastAsia" w:ascii="宋体" w:hAnsi="宋体"/>
          <w:sz w:val="21"/>
          <w:szCs w:val="21"/>
        </w:rPr>
        <w:t>图9 党员图表统计直方图</w:t>
      </w:r>
    </w:p>
    <w:p>
      <w:pPr>
        <w:pStyle w:val="2"/>
        <w:rPr>
          <w:rFonts w:ascii="宋体" w:hAnsi="宋体"/>
          <w:sz w:val="21"/>
          <w:szCs w:val="21"/>
        </w:rPr>
      </w:pPr>
    </w:p>
    <w:p>
      <w:pPr>
        <w:spacing w:line="360" w:lineRule="auto"/>
        <w:ind w:firstLine="562" w:firstLineChars="200"/>
        <w:outlineLvl w:val="2"/>
        <w:rPr>
          <w:rFonts w:ascii="黑体" w:hAnsi="黑体" w:eastAsia="黑体" w:cs="黑体"/>
          <w:b/>
          <w:bCs/>
          <w:szCs w:val="28"/>
        </w:rPr>
      </w:pPr>
      <w:bookmarkStart w:id="116" w:name="_Toc32700"/>
      <w:r>
        <w:rPr>
          <w:rFonts w:hint="eastAsia" w:ascii="黑体" w:hAnsi="黑体" w:eastAsia="黑体" w:cs="黑体"/>
          <w:b/>
          <w:bCs/>
          <w:szCs w:val="28"/>
        </w:rPr>
        <w:t>4.1.3党员统计</w:t>
      </w:r>
      <w:bookmarkEnd w:id="116"/>
    </w:p>
    <w:p>
      <w:pPr>
        <w:pStyle w:val="2"/>
        <w:ind w:firstLine="562"/>
        <w:rPr>
          <w:rFonts w:ascii="宋体" w:hAnsi="宋体" w:cs="宋体"/>
          <w:b/>
          <w:bCs/>
          <w:szCs w:val="28"/>
        </w:rPr>
      </w:pPr>
      <w:bookmarkStart w:id="117" w:name="_Toc26600_WPSOffice_Level3"/>
      <w:r>
        <w:rPr>
          <w:rFonts w:hint="eastAsia" w:ascii="宋体" w:hAnsi="宋体" w:cs="宋体"/>
          <w:b/>
          <w:bCs/>
          <w:szCs w:val="28"/>
        </w:rPr>
        <w:t>a.设计思路</w:t>
      </w:r>
      <w:bookmarkEnd w:id="117"/>
    </w:p>
    <w:p>
      <w:pPr>
        <w:pStyle w:val="2"/>
        <w:ind w:firstLine="560"/>
        <w:rPr>
          <w:rFonts w:ascii="宋体" w:hAnsi="宋体" w:cs="宋体"/>
          <w:szCs w:val="28"/>
        </w:rPr>
      </w:pPr>
      <w:r>
        <w:rPr>
          <w:rFonts w:hint="eastAsia" w:ascii="宋体" w:hAnsi="宋体" w:cs="宋体"/>
          <w:szCs w:val="28"/>
        </w:rPr>
        <w:t>根据院政工部需求,依据2017年中国共产党党内统计年报表中所选取的8张表为基础,实现数据类型一键统计、导出功能，在提高党务工作人员工作效率的同时，也提高了数据统计工作的准确性，减少了党务工作人员后续核对工作的繁琐流程。</w:t>
      </w:r>
    </w:p>
    <w:p>
      <w:pPr>
        <w:pStyle w:val="2"/>
        <w:ind w:firstLine="562"/>
        <w:rPr>
          <w:rFonts w:ascii="宋体" w:hAnsi="宋体" w:cs="宋体"/>
          <w:b/>
          <w:bCs/>
          <w:szCs w:val="28"/>
        </w:rPr>
      </w:pPr>
      <w:bookmarkStart w:id="118" w:name="_Toc15382_WPSOffice_Level3"/>
      <w:r>
        <w:rPr>
          <w:rFonts w:hint="eastAsia" w:ascii="宋体" w:hAnsi="宋体" w:cs="宋体"/>
          <w:b/>
          <w:bCs/>
          <w:szCs w:val="28"/>
        </w:rPr>
        <w:t>b.技术实现</w:t>
      </w:r>
      <w:bookmarkEnd w:id="118"/>
    </w:p>
    <w:p>
      <w:pPr>
        <w:pStyle w:val="2"/>
        <w:ind w:firstLine="560"/>
        <w:rPr>
          <w:rFonts w:ascii="宋体" w:hAnsi="宋体" w:cs="宋体"/>
          <w:szCs w:val="28"/>
        </w:rPr>
      </w:pPr>
      <w:r>
        <w:rPr>
          <w:rFonts w:hint="eastAsia" w:ascii="宋体" w:hAnsi="宋体" w:cs="宋体"/>
          <w:szCs w:val="28"/>
        </w:rPr>
        <w:t>(1)党员数量变化情况</w:t>
      </w:r>
    </w:p>
    <w:p>
      <w:pPr>
        <w:pStyle w:val="2"/>
        <w:ind w:firstLine="0" w:firstLineChars="0"/>
      </w:pPr>
      <w:r>
        <w:pict>
          <v:shape id="_x0000_i1034" o:spt="75" type="#_x0000_t75" style="height:166.05pt;width:468pt;" filled="f" o:preferrelative="t" stroked="f" coordsize="21600,21600">
            <v:path/>
            <v:fill on="f" focussize="0,0"/>
            <v:stroke on="f" joinstyle="miter"/>
            <v:imagedata r:id="rId23" o:title=""/>
            <o:lock v:ext="edit" aspectratio="t"/>
            <w10:wrap type="none"/>
            <w10:anchorlock/>
          </v:shape>
        </w:pict>
      </w:r>
    </w:p>
    <w:p>
      <w:pPr>
        <w:pStyle w:val="2"/>
        <w:ind w:firstLine="0" w:firstLineChars="0"/>
        <w:jc w:val="center"/>
        <w:rPr>
          <w:rFonts w:ascii="宋体" w:hAnsi="宋体" w:cs="宋体"/>
        </w:rPr>
      </w:pPr>
      <w:r>
        <w:rPr>
          <w:rFonts w:hint="eastAsia"/>
          <w:sz w:val="21"/>
          <w:szCs w:val="21"/>
        </w:rPr>
        <w:t>图10 党员数量变化情况图</w:t>
      </w:r>
    </w:p>
    <w:p>
      <w:pPr>
        <w:pStyle w:val="2"/>
        <w:ind w:firstLine="560"/>
        <w:rPr>
          <w:rFonts w:ascii="宋体" w:hAnsi="宋体" w:cs="宋体"/>
        </w:rPr>
      </w:pPr>
      <w:r>
        <w:rPr>
          <w:rFonts w:hint="eastAsia" w:ascii="宋体" w:hAnsi="宋体" w:cs="宋体"/>
        </w:rPr>
        <w:t>(2)党员基本情况</w:t>
      </w:r>
    </w:p>
    <w:p>
      <w:pPr>
        <w:pStyle w:val="2"/>
        <w:ind w:firstLine="0" w:firstLineChars="0"/>
        <w:rPr>
          <w:rFonts w:ascii="宋体" w:hAnsi="宋体" w:cs="宋体"/>
          <w:szCs w:val="28"/>
        </w:rPr>
      </w:pPr>
      <w:r>
        <w:pict>
          <v:shape id="_x0000_i1035" o:spt="75" type="#_x0000_t75" style="height:222.45pt;width:468pt;" filled="f" o:preferrelative="t" stroked="f" coordsize="21600,21600">
            <v:path/>
            <v:fill on="f" focussize="0,0"/>
            <v:stroke on="f" joinstyle="miter"/>
            <v:imagedata r:id="rId24" o:title=""/>
            <o:lock v:ext="edit" aspectratio="t"/>
            <w10:wrap type="none"/>
            <w10:anchorlock/>
          </v:shape>
        </w:pict>
      </w:r>
    </w:p>
    <w:p>
      <w:pPr>
        <w:pStyle w:val="2"/>
        <w:jc w:val="center"/>
        <w:rPr>
          <w:rFonts w:ascii="宋体" w:hAnsi="宋体" w:cs="宋体"/>
        </w:rPr>
      </w:pPr>
      <w:r>
        <w:rPr>
          <w:rFonts w:hint="eastAsia" w:ascii="宋体" w:hAnsi="宋体"/>
          <w:sz w:val="21"/>
          <w:szCs w:val="21"/>
        </w:rPr>
        <w:t>图11 党员基本情况图</w:t>
      </w:r>
    </w:p>
    <w:p>
      <w:pPr>
        <w:pStyle w:val="2"/>
        <w:ind w:firstLine="560"/>
        <w:rPr>
          <w:rFonts w:ascii="宋体" w:hAnsi="宋体" w:cs="宋体"/>
        </w:rPr>
      </w:pPr>
    </w:p>
    <w:p>
      <w:pPr>
        <w:pStyle w:val="2"/>
        <w:ind w:firstLine="560"/>
        <w:rPr>
          <w:rFonts w:ascii="宋体" w:hAnsi="宋体" w:cs="宋体"/>
        </w:rPr>
      </w:pPr>
      <w:r>
        <w:rPr>
          <w:rFonts w:hint="eastAsia" w:ascii="宋体" w:hAnsi="宋体" w:cs="宋体"/>
        </w:rPr>
        <w:t>(3)党员入党时间情况</w:t>
      </w:r>
    </w:p>
    <w:p>
      <w:pPr>
        <w:pStyle w:val="2"/>
        <w:ind w:firstLine="0" w:firstLineChars="0"/>
      </w:pPr>
      <w:r>
        <w:pict>
          <v:shape id="_x0000_i1036" o:spt="75" type="#_x0000_t75" style="height:222.45pt;width:468pt;" filled="f" o:preferrelative="t" stroked="f" coordsize="21600,21600">
            <v:path/>
            <v:fill on="f" focussize="0,0"/>
            <v:stroke on="f" joinstyle="miter"/>
            <v:imagedata r:id="rId25" o:title=""/>
            <o:lock v:ext="edit" aspectratio="t"/>
            <w10:wrap type="none"/>
            <w10:anchorlock/>
          </v:shape>
        </w:pict>
      </w:r>
    </w:p>
    <w:p>
      <w:pPr>
        <w:pStyle w:val="2"/>
        <w:ind w:firstLine="0" w:firstLineChars="0"/>
        <w:jc w:val="center"/>
        <w:rPr>
          <w:sz w:val="21"/>
          <w:szCs w:val="21"/>
        </w:rPr>
      </w:pPr>
      <w:r>
        <w:rPr>
          <w:rFonts w:hint="eastAsia"/>
          <w:sz w:val="21"/>
          <w:szCs w:val="21"/>
        </w:rPr>
        <w:t>图12 党员入党时间情况图</w:t>
      </w:r>
    </w:p>
    <w:p>
      <w:pPr>
        <w:pStyle w:val="2"/>
        <w:ind w:firstLine="560"/>
        <w:rPr>
          <w:rFonts w:ascii="宋体" w:hAnsi="宋体" w:cs="宋体"/>
        </w:rPr>
      </w:pPr>
    </w:p>
    <w:p>
      <w:pPr>
        <w:pStyle w:val="2"/>
        <w:ind w:firstLine="560"/>
        <w:rPr>
          <w:rFonts w:ascii="宋体" w:hAnsi="宋体" w:cs="宋体"/>
        </w:rPr>
      </w:pPr>
    </w:p>
    <w:p>
      <w:pPr>
        <w:pStyle w:val="2"/>
        <w:ind w:firstLine="560"/>
        <w:rPr>
          <w:rFonts w:ascii="宋体" w:hAnsi="宋体" w:cs="宋体"/>
        </w:rPr>
      </w:pPr>
    </w:p>
    <w:p>
      <w:pPr>
        <w:pStyle w:val="2"/>
        <w:ind w:firstLine="560"/>
        <w:rPr>
          <w:rFonts w:ascii="宋体" w:hAnsi="宋体" w:cs="宋体"/>
        </w:rPr>
      </w:pPr>
      <w:r>
        <w:rPr>
          <w:rFonts w:hint="eastAsia" w:ascii="宋体" w:hAnsi="宋体" w:cs="宋体"/>
        </w:rPr>
        <w:t>(4)党员学历情况</w:t>
      </w:r>
    </w:p>
    <w:p>
      <w:pPr>
        <w:pStyle w:val="2"/>
        <w:ind w:firstLine="0" w:firstLineChars="0"/>
        <w:jc w:val="center"/>
      </w:pPr>
      <w:r>
        <w:pict>
          <v:shape id="_x0000_i1037" o:spt="75" type="#_x0000_t75" style="height:222.45pt;width:468pt;" filled="f" o:preferrelative="t" stroked="f" coordsize="21600,21600">
            <v:path/>
            <v:fill on="f" focussize="0,0"/>
            <v:stroke on="f" joinstyle="miter"/>
            <v:imagedata r:id="rId26" o:title=""/>
            <o:lock v:ext="edit" aspectratio="t"/>
            <w10:wrap type="none"/>
            <w10:anchorlock/>
          </v:shape>
        </w:pict>
      </w:r>
    </w:p>
    <w:p>
      <w:pPr>
        <w:pStyle w:val="2"/>
        <w:ind w:firstLine="0" w:firstLineChars="0"/>
        <w:jc w:val="center"/>
        <w:rPr>
          <w:sz w:val="21"/>
          <w:szCs w:val="21"/>
        </w:rPr>
      </w:pPr>
      <w:r>
        <w:rPr>
          <w:rFonts w:hint="eastAsia"/>
          <w:sz w:val="21"/>
          <w:szCs w:val="21"/>
        </w:rPr>
        <w:t>图13 党员学历情况</w:t>
      </w:r>
    </w:p>
    <w:p>
      <w:pPr>
        <w:pStyle w:val="2"/>
        <w:ind w:firstLine="0" w:firstLineChars="0"/>
        <w:rPr>
          <w:rFonts w:ascii="宋体" w:hAnsi="宋体" w:cs="宋体"/>
        </w:rPr>
      </w:pPr>
    </w:p>
    <w:p>
      <w:pPr>
        <w:pStyle w:val="2"/>
        <w:ind w:firstLine="560"/>
        <w:rPr>
          <w:rFonts w:ascii="宋体" w:hAnsi="宋体" w:cs="宋体"/>
        </w:rPr>
      </w:pPr>
      <w:r>
        <w:rPr>
          <w:rFonts w:hint="eastAsia" w:ascii="宋体" w:hAnsi="宋体" w:cs="宋体"/>
        </w:rPr>
        <w:t>(5)学生党员情况</w:t>
      </w:r>
    </w:p>
    <w:p>
      <w:pPr>
        <w:pStyle w:val="2"/>
        <w:ind w:firstLine="0" w:firstLineChars="0"/>
      </w:pPr>
      <w:r>
        <w:pict>
          <v:shape id="_x0000_i1038" o:spt="75" type="#_x0000_t75" style="height:222.45pt;width:468pt;" filled="f" o:preferrelative="t" stroked="f" coordsize="21600,21600">
            <v:path/>
            <v:fill on="f" focussize="0,0"/>
            <v:stroke on="f" joinstyle="miter"/>
            <v:imagedata r:id="rId27" o:title=""/>
            <o:lock v:ext="edit" aspectratio="t"/>
            <w10:wrap type="none"/>
            <w10:anchorlock/>
          </v:shape>
        </w:pict>
      </w:r>
    </w:p>
    <w:p>
      <w:pPr>
        <w:pStyle w:val="2"/>
        <w:ind w:firstLine="0" w:firstLineChars="0"/>
        <w:jc w:val="center"/>
        <w:rPr>
          <w:sz w:val="21"/>
          <w:szCs w:val="21"/>
        </w:rPr>
      </w:pPr>
      <w:r>
        <w:rPr>
          <w:rFonts w:hint="eastAsia"/>
          <w:sz w:val="21"/>
          <w:szCs w:val="21"/>
        </w:rPr>
        <w:t>图14 学生党员情况</w:t>
      </w:r>
    </w:p>
    <w:p>
      <w:pPr>
        <w:pStyle w:val="2"/>
        <w:ind w:firstLine="0" w:firstLineChars="0"/>
        <w:jc w:val="center"/>
      </w:pPr>
    </w:p>
    <w:p>
      <w:pPr>
        <w:pStyle w:val="2"/>
        <w:ind w:firstLine="560"/>
        <w:rPr>
          <w:rFonts w:ascii="宋体" w:hAnsi="宋体" w:cs="宋体"/>
        </w:rPr>
      </w:pPr>
    </w:p>
    <w:p>
      <w:pPr>
        <w:pStyle w:val="2"/>
        <w:ind w:firstLine="560"/>
        <w:rPr>
          <w:rFonts w:ascii="宋体" w:hAnsi="宋体" w:cs="宋体"/>
        </w:rPr>
      </w:pPr>
    </w:p>
    <w:p>
      <w:pPr>
        <w:pStyle w:val="2"/>
        <w:ind w:firstLine="560"/>
        <w:rPr>
          <w:rFonts w:ascii="宋体" w:hAnsi="宋体" w:cs="宋体"/>
        </w:rPr>
      </w:pPr>
      <w:r>
        <w:rPr>
          <w:rFonts w:hint="eastAsia" w:ascii="宋体" w:hAnsi="宋体" w:cs="宋体"/>
        </w:rPr>
        <w:t>(6)预备党员转正情况</w:t>
      </w:r>
    </w:p>
    <w:p>
      <w:pPr>
        <w:pStyle w:val="2"/>
        <w:ind w:firstLine="0" w:firstLineChars="0"/>
      </w:pPr>
      <w:r>
        <w:pict>
          <v:shape id="_x0000_i1039" o:spt="75" type="#_x0000_t75" style="height:222.45pt;width:468pt;" filled="f" o:preferrelative="t" stroked="f" coordsize="21600,21600">
            <v:path/>
            <v:fill on="f" focussize="0,0"/>
            <v:stroke on="f" joinstyle="miter"/>
            <v:imagedata r:id="rId28" o:title=""/>
            <o:lock v:ext="edit" aspectratio="t"/>
            <w10:wrap type="none"/>
            <w10:anchorlock/>
          </v:shape>
        </w:pict>
      </w:r>
    </w:p>
    <w:p>
      <w:pPr>
        <w:pStyle w:val="2"/>
        <w:ind w:firstLine="0" w:firstLineChars="0"/>
        <w:jc w:val="center"/>
        <w:rPr>
          <w:sz w:val="21"/>
          <w:szCs w:val="21"/>
        </w:rPr>
      </w:pPr>
      <w:r>
        <w:rPr>
          <w:rFonts w:hint="eastAsia"/>
          <w:sz w:val="21"/>
          <w:szCs w:val="21"/>
        </w:rPr>
        <w:t>图15 预备党员转正情况</w:t>
      </w:r>
    </w:p>
    <w:p>
      <w:pPr>
        <w:pStyle w:val="2"/>
        <w:ind w:firstLine="0" w:firstLineChars="0"/>
        <w:rPr>
          <w:rFonts w:ascii="宋体" w:hAnsi="宋体" w:cs="宋体"/>
        </w:rPr>
      </w:pPr>
    </w:p>
    <w:p>
      <w:pPr>
        <w:pStyle w:val="2"/>
        <w:ind w:firstLine="560"/>
        <w:rPr>
          <w:rFonts w:ascii="宋体" w:hAnsi="宋体" w:cs="宋体"/>
        </w:rPr>
      </w:pPr>
      <w:r>
        <w:rPr>
          <w:rFonts w:hint="eastAsia" w:ascii="宋体" w:hAnsi="宋体" w:cs="宋体"/>
        </w:rPr>
        <w:t>(7)发展党员情况(一)</w:t>
      </w:r>
    </w:p>
    <w:p>
      <w:pPr>
        <w:pStyle w:val="2"/>
        <w:ind w:firstLine="0" w:firstLineChars="0"/>
        <w:jc w:val="center"/>
      </w:pPr>
      <w:r>
        <w:pict>
          <v:shape id="_x0000_i1040" o:spt="75" type="#_x0000_t75" style="height:222.45pt;width:468pt;" filled="f" o:preferrelative="t" stroked="f" coordsize="21600,21600">
            <v:path/>
            <v:fill on="f" focussize="0,0"/>
            <v:stroke on="f" joinstyle="miter"/>
            <v:imagedata r:id="rId29" o:title=""/>
            <o:lock v:ext="edit" aspectratio="t"/>
            <w10:wrap type="none"/>
            <w10:anchorlock/>
          </v:shape>
        </w:pict>
      </w:r>
    </w:p>
    <w:p>
      <w:pPr>
        <w:pStyle w:val="2"/>
        <w:ind w:firstLine="0" w:firstLineChars="0"/>
        <w:jc w:val="center"/>
        <w:rPr>
          <w:sz w:val="21"/>
          <w:szCs w:val="21"/>
        </w:rPr>
      </w:pPr>
      <w:r>
        <w:rPr>
          <w:rFonts w:hint="eastAsia"/>
          <w:sz w:val="21"/>
          <w:szCs w:val="21"/>
        </w:rPr>
        <w:t>图16 发展党员情况(一)</w:t>
      </w:r>
    </w:p>
    <w:p>
      <w:pPr>
        <w:pStyle w:val="2"/>
        <w:ind w:firstLine="0" w:firstLineChars="0"/>
        <w:jc w:val="center"/>
        <w:rPr>
          <w:sz w:val="21"/>
          <w:szCs w:val="21"/>
        </w:rPr>
      </w:pPr>
    </w:p>
    <w:p>
      <w:pPr>
        <w:pStyle w:val="2"/>
        <w:ind w:firstLine="560"/>
        <w:rPr>
          <w:rFonts w:ascii="宋体" w:hAnsi="宋体" w:cs="宋体"/>
        </w:rPr>
      </w:pPr>
    </w:p>
    <w:p>
      <w:pPr>
        <w:pStyle w:val="2"/>
        <w:ind w:firstLine="560"/>
        <w:rPr>
          <w:rFonts w:ascii="宋体" w:hAnsi="宋体" w:cs="宋体"/>
        </w:rPr>
      </w:pPr>
    </w:p>
    <w:p>
      <w:pPr>
        <w:pStyle w:val="2"/>
        <w:ind w:firstLine="560"/>
        <w:rPr>
          <w:rFonts w:ascii="宋体" w:hAnsi="宋体" w:cs="宋体"/>
        </w:rPr>
      </w:pPr>
    </w:p>
    <w:p>
      <w:pPr>
        <w:pStyle w:val="2"/>
        <w:ind w:firstLine="560"/>
        <w:rPr>
          <w:rFonts w:ascii="宋体" w:hAnsi="宋体" w:cs="宋体"/>
        </w:rPr>
      </w:pPr>
      <w:r>
        <w:rPr>
          <w:rFonts w:hint="eastAsia" w:ascii="宋体" w:hAnsi="宋体" w:cs="宋体"/>
        </w:rPr>
        <w:t>(8)发展党员情况(二)</w:t>
      </w:r>
    </w:p>
    <w:p>
      <w:pPr>
        <w:pStyle w:val="2"/>
        <w:ind w:firstLine="0" w:firstLineChars="0"/>
      </w:pPr>
      <w:r>
        <w:pict>
          <v:shape id="_x0000_i1041" o:spt="75" type="#_x0000_t75" style="height:222.45pt;width:468pt;" filled="f" o:preferrelative="t" stroked="f" coordsize="21600,21600">
            <v:path/>
            <v:fill on="f" focussize="0,0"/>
            <v:stroke on="f" joinstyle="miter"/>
            <v:imagedata r:id="rId30" o:title=""/>
            <o:lock v:ext="edit" aspectratio="t"/>
            <w10:wrap type="none"/>
            <w10:anchorlock/>
          </v:shape>
        </w:pict>
      </w:r>
    </w:p>
    <w:p>
      <w:pPr>
        <w:pStyle w:val="2"/>
        <w:ind w:firstLine="0" w:firstLineChars="0"/>
        <w:jc w:val="center"/>
        <w:rPr>
          <w:rFonts w:ascii="黑体" w:hAnsi="黑体" w:eastAsia="黑体" w:cs="黑体"/>
          <w:b/>
          <w:bCs/>
          <w:sz w:val="32"/>
          <w:szCs w:val="32"/>
        </w:rPr>
      </w:pPr>
      <w:r>
        <w:rPr>
          <w:rFonts w:hint="eastAsia"/>
          <w:sz w:val="21"/>
          <w:szCs w:val="21"/>
        </w:rPr>
        <w:t>图17 发展党员情况(二)</w:t>
      </w:r>
    </w:p>
    <w:p>
      <w:pPr>
        <w:rPr>
          <w:rFonts w:ascii="黑体" w:hAnsi="黑体" w:eastAsia="黑体" w:cs="黑体"/>
          <w:b/>
          <w:bCs/>
          <w:sz w:val="32"/>
          <w:szCs w:val="32"/>
        </w:rPr>
      </w:pPr>
    </w:p>
    <w:p>
      <w:pPr>
        <w:outlineLvl w:val="1"/>
        <w:rPr>
          <w:rFonts w:ascii="黑体" w:hAnsi="黑体" w:eastAsia="黑体" w:cs="黑体"/>
          <w:b/>
          <w:bCs/>
          <w:sz w:val="32"/>
          <w:szCs w:val="32"/>
        </w:rPr>
      </w:pPr>
      <w:bookmarkStart w:id="119" w:name="_Toc4702"/>
      <w:r>
        <w:rPr>
          <w:rFonts w:hint="eastAsia" w:ascii="黑体" w:hAnsi="黑体" w:eastAsia="黑体" w:cs="黑体"/>
          <w:b/>
          <w:bCs/>
          <w:sz w:val="32"/>
          <w:szCs w:val="32"/>
        </w:rPr>
        <w:t>4.2党支部工作台账</w:t>
      </w:r>
      <w:bookmarkEnd w:id="119"/>
    </w:p>
    <w:p>
      <w:pPr>
        <w:pStyle w:val="2"/>
        <w:ind w:firstLine="562"/>
        <w:outlineLvl w:val="2"/>
        <w:rPr>
          <w:szCs w:val="28"/>
        </w:rPr>
      </w:pPr>
      <w:bookmarkStart w:id="120" w:name="_Toc20073"/>
      <w:r>
        <w:rPr>
          <w:rFonts w:hint="eastAsia" w:ascii="黑体" w:hAnsi="黑体" w:eastAsia="黑体" w:cs="黑体"/>
          <w:b/>
          <w:bCs/>
          <w:szCs w:val="28"/>
        </w:rPr>
        <w:t>4.2.1台账查看</w:t>
      </w:r>
      <w:bookmarkEnd w:id="120"/>
    </w:p>
    <w:p>
      <w:pPr>
        <w:ind w:firstLine="562" w:firstLineChars="200"/>
        <w:rPr>
          <w:rFonts w:ascii="宋体" w:hAnsi="宋体"/>
          <w:b/>
          <w:bCs/>
          <w:szCs w:val="28"/>
        </w:rPr>
      </w:pPr>
      <w:bookmarkStart w:id="121" w:name="_Toc23640_WPSOffice_Level3"/>
      <w:r>
        <w:rPr>
          <w:rFonts w:hint="eastAsia" w:ascii="宋体" w:hAnsi="宋体"/>
          <w:b/>
          <w:bCs/>
          <w:szCs w:val="28"/>
        </w:rPr>
        <w:t>a.设计思路</w:t>
      </w:r>
      <w:bookmarkEnd w:id="121"/>
    </w:p>
    <w:p>
      <w:pPr>
        <w:ind w:firstLine="560" w:firstLineChars="200"/>
        <w:rPr>
          <w:rFonts w:ascii="宋体" w:hAnsi="宋体"/>
          <w:szCs w:val="28"/>
        </w:rPr>
      </w:pPr>
      <w:r>
        <w:rPr>
          <w:rFonts w:hint="eastAsia" w:ascii="宋体" w:hAnsi="宋体"/>
          <w:szCs w:val="28"/>
        </w:rPr>
        <w:t>系统实现自动将党支部的各类信息进行汇总，形成电子台账，方便自查和上级检查。台账内容包括了支部班子、党员花名册、发展党员情况、三会一课开展情况、获奖情况等。</w:t>
      </w:r>
    </w:p>
    <w:p>
      <w:pPr>
        <w:pStyle w:val="2"/>
        <w:ind w:firstLine="562"/>
        <w:rPr>
          <w:rFonts w:ascii="宋体" w:hAnsi="宋体"/>
          <w:b/>
          <w:bCs/>
          <w:szCs w:val="28"/>
        </w:rPr>
      </w:pPr>
      <w:bookmarkStart w:id="122" w:name="_Toc18370_WPSOffice_Level3"/>
      <w:r>
        <w:rPr>
          <w:rFonts w:hint="eastAsia" w:ascii="宋体" w:hAnsi="宋体"/>
          <w:b/>
          <w:bCs/>
          <w:szCs w:val="28"/>
        </w:rPr>
        <w:t>b.技术实现</w:t>
      </w:r>
      <w:bookmarkEnd w:id="122"/>
    </w:p>
    <w:p>
      <w:pPr>
        <w:pStyle w:val="2"/>
        <w:ind w:firstLine="560"/>
        <w:rPr>
          <w:rFonts w:ascii="宋体" w:hAnsi="宋体"/>
          <w:szCs w:val="28"/>
        </w:rPr>
      </w:pPr>
      <w:r>
        <w:rPr>
          <w:rFonts w:hint="eastAsia" w:ascii="宋体" w:hAnsi="宋体"/>
          <w:szCs w:val="28"/>
        </w:rPr>
        <w:t>(1)党支部工作台</w:t>
      </w:r>
      <w:del w:id="43" w:author="李振" w:date="2019-02-22T14:34:00Z">
        <w:r>
          <w:rPr>
            <w:rFonts w:hint="eastAsia" w:ascii="宋体" w:hAnsi="宋体"/>
            <w:szCs w:val="28"/>
          </w:rPr>
          <w:delText>账</w:delText>
        </w:r>
      </w:del>
      <w:ins w:id="44" w:author="刘柏豪" w:date="2019-02-27T14:43:45Z">
        <w:r>
          <w:rPr>
            <w:rFonts w:hint="eastAsia" w:ascii="宋体" w:hAnsi="宋体"/>
            <w:szCs w:val="28"/>
            <w:lang w:val="en-US" w:eastAsia="zh-CN"/>
          </w:rPr>
          <w:t>账</w:t>
        </w:r>
      </w:ins>
      <w:r>
        <w:commentReference w:id="22"/>
      </w:r>
      <w:ins w:id="45" w:author="李振" w:date="2019-02-22T14:34:00Z">
        <w:del w:id="46" w:author="刘柏豪" w:date="2019-02-27T14:43:41Z">
          <w:r>
            <w:rPr>
              <w:rFonts w:hint="eastAsia" w:ascii="宋体" w:hAnsi="宋体"/>
              <w:szCs w:val="28"/>
            </w:rPr>
            <w:delText>帐</w:delText>
          </w:r>
        </w:del>
      </w:ins>
      <w:r>
        <w:rPr>
          <w:rFonts w:hint="eastAsia" w:ascii="宋体" w:hAnsi="宋体"/>
          <w:szCs w:val="28"/>
        </w:rPr>
        <w:t>基础界面</w:t>
      </w:r>
    </w:p>
    <w:p>
      <w:pPr>
        <w:jc w:val="center"/>
        <w:rPr>
          <w:rFonts w:ascii="宋体"/>
          <w:color w:val="000000"/>
          <w:sz w:val="24"/>
        </w:rPr>
      </w:pPr>
      <w:r>
        <w:pict>
          <v:shape id="_x0000_i1042" o:spt="75" type="#_x0000_t75" style="height:222.45pt;width:468pt;" filled="f" o:preferrelative="t" stroked="f" coordsize="21600,21600">
            <v:path/>
            <v:fill on="f" focussize="0,0"/>
            <v:stroke on="f" joinstyle="miter"/>
            <v:imagedata r:id="rId31" o:title=""/>
            <o:lock v:ext="edit" aspectratio="t"/>
            <w10:wrap type="none"/>
            <w10:anchorlock/>
          </v:shape>
        </w:pict>
      </w:r>
    </w:p>
    <w:p>
      <w:pPr>
        <w:pStyle w:val="2"/>
        <w:jc w:val="center"/>
        <w:rPr>
          <w:rFonts w:ascii="宋体"/>
          <w:color w:val="000000"/>
          <w:sz w:val="21"/>
          <w:szCs w:val="21"/>
        </w:rPr>
      </w:pPr>
      <w:r>
        <w:rPr>
          <w:rFonts w:hint="eastAsia" w:ascii="宋体"/>
          <w:color w:val="000000"/>
          <w:sz w:val="21"/>
          <w:szCs w:val="21"/>
        </w:rPr>
        <w:t>图18 党支部工作台账图</w:t>
      </w:r>
    </w:p>
    <w:p>
      <w:pPr>
        <w:pStyle w:val="2"/>
        <w:ind w:firstLine="560"/>
        <w:rPr>
          <w:rFonts w:ascii="宋体" w:hAnsi="宋体"/>
          <w:szCs w:val="28"/>
        </w:rPr>
      </w:pPr>
    </w:p>
    <w:p>
      <w:pPr>
        <w:pStyle w:val="2"/>
        <w:ind w:firstLine="560"/>
        <w:rPr>
          <w:rFonts w:ascii="宋体"/>
          <w:color w:val="000000"/>
          <w:sz w:val="21"/>
          <w:szCs w:val="21"/>
        </w:rPr>
      </w:pPr>
      <w:r>
        <w:rPr>
          <w:rFonts w:hint="eastAsia" w:ascii="宋体" w:hAnsi="宋体"/>
          <w:szCs w:val="28"/>
        </w:rPr>
        <w:t>(2)支部风采展示界面</w:t>
      </w:r>
    </w:p>
    <w:p>
      <w:pPr>
        <w:jc w:val="center"/>
        <w:rPr>
          <w:rFonts w:ascii="宋体"/>
          <w:color w:val="000000"/>
          <w:sz w:val="24"/>
        </w:rPr>
      </w:pPr>
      <w:r>
        <w:rPr>
          <w:rFonts w:ascii="宋体"/>
          <w:color w:val="000000"/>
          <w:sz w:val="24"/>
        </w:rPr>
        <w:pict>
          <v:shape id="_x0000_i1043" o:spt="75" type="#_x0000_t75" style="height:221.9pt;width:444.35pt;" filled="f" o:preferrelative="t" stroked="f" coordsize="21600,21600">
            <v:path/>
            <v:fill on="f" focussize="0,0"/>
            <v:stroke on="f" joinstyle="miter"/>
            <v:imagedata r:id="rId32" o:title="7b5182f2af2c10e75f7d4cfc72744e0"/>
            <o:lock v:ext="edit" aspectratio="t"/>
            <w10:wrap type="none"/>
            <w10:anchorlock/>
          </v:shape>
        </w:pict>
      </w:r>
    </w:p>
    <w:p>
      <w:pPr>
        <w:spacing w:line="360" w:lineRule="auto"/>
        <w:ind w:firstLine="420" w:firstLineChars="200"/>
        <w:jc w:val="center"/>
        <w:rPr>
          <w:rFonts w:ascii="宋体" w:hAnsi="宋体"/>
          <w:sz w:val="21"/>
          <w:szCs w:val="21"/>
        </w:rPr>
      </w:pPr>
      <w:r>
        <w:rPr>
          <w:rFonts w:hint="eastAsia" w:ascii="宋体" w:hAnsi="宋体"/>
          <w:sz w:val="21"/>
          <w:szCs w:val="21"/>
        </w:rPr>
        <w:t>图19 支部风采图</w:t>
      </w:r>
    </w:p>
    <w:p>
      <w:pPr>
        <w:pStyle w:val="2"/>
        <w:rPr>
          <w:rFonts w:ascii="宋体" w:hAnsi="宋体"/>
          <w:sz w:val="21"/>
          <w:szCs w:val="21"/>
        </w:rPr>
      </w:pPr>
    </w:p>
    <w:p>
      <w:pPr>
        <w:pStyle w:val="2"/>
        <w:ind w:firstLine="0" w:firstLineChars="0"/>
      </w:pPr>
    </w:p>
    <w:p>
      <w:pPr>
        <w:pStyle w:val="2"/>
        <w:ind w:firstLine="0" w:firstLineChars="0"/>
      </w:pPr>
    </w:p>
    <w:p>
      <w:pPr>
        <w:pStyle w:val="2"/>
        <w:ind w:firstLine="0" w:firstLineChars="0"/>
      </w:pPr>
    </w:p>
    <w:p>
      <w:pPr>
        <w:pStyle w:val="2"/>
        <w:ind w:firstLine="560"/>
      </w:pPr>
      <w:r>
        <w:rPr>
          <w:rFonts w:hint="eastAsia" w:ascii="宋体" w:hAnsi="宋体"/>
          <w:szCs w:val="28"/>
        </w:rPr>
        <w:t>(3)支部委员会展示界面</w:t>
      </w:r>
    </w:p>
    <w:p>
      <w:pPr>
        <w:pStyle w:val="2"/>
        <w:ind w:firstLine="0" w:firstLineChars="0"/>
      </w:pPr>
      <w:r>
        <w:pict>
          <v:shape id="_x0000_i1044" o:spt="75" type="#_x0000_t75" style="height:222.45pt;width:468pt;" filled="f" o:preferrelative="t" stroked="f" coordsize="21600,21600">
            <v:path/>
            <v:fill on="f" focussize="0,0"/>
            <v:stroke on="f" joinstyle="miter"/>
            <v:imagedata r:id="rId33" o:title=""/>
            <o:lock v:ext="edit" aspectratio="t"/>
            <w10:wrap type="none"/>
            <w10:anchorlock/>
          </v:shape>
        </w:pict>
      </w:r>
    </w:p>
    <w:p>
      <w:pPr>
        <w:pStyle w:val="2"/>
        <w:ind w:firstLine="0" w:firstLineChars="0"/>
        <w:jc w:val="center"/>
        <w:rPr>
          <w:sz w:val="21"/>
          <w:szCs w:val="21"/>
        </w:rPr>
      </w:pPr>
      <w:r>
        <w:rPr>
          <w:rFonts w:hint="eastAsia"/>
          <w:sz w:val="21"/>
          <w:szCs w:val="21"/>
        </w:rPr>
        <w:t>图20 支部委员会图</w:t>
      </w:r>
    </w:p>
    <w:p>
      <w:pPr>
        <w:pStyle w:val="2"/>
        <w:ind w:firstLine="0" w:firstLineChars="0"/>
        <w:rPr>
          <w:rFonts w:ascii="黑体" w:hAnsi="黑体" w:eastAsia="黑体" w:cs="黑体"/>
          <w:b/>
          <w:bCs/>
          <w:sz w:val="32"/>
          <w:szCs w:val="32"/>
        </w:rPr>
      </w:pPr>
    </w:p>
    <w:p>
      <w:pPr>
        <w:pStyle w:val="2"/>
        <w:ind w:firstLine="0" w:firstLineChars="0"/>
        <w:outlineLvl w:val="1"/>
        <w:rPr>
          <w:rFonts w:ascii="黑体" w:hAnsi="黑体" w:eastAsia="黑体" w:cs="黑体"/>
          <w:b/>
          <w:bCs/>
          <w:sz w:val="32"/>
          <w:szCs w:val="32"/>
        </w:rPr>
      </w:pPr>
      <w:bookmarkStart w:id="123" w:name="_Toc31717"/>
      <w:r>
        <w:rPr>
          <w:rFonts w:hint="eastAsia" w:ascii="黑体" w:hAnsi="黑体" w:eastAsia="黑体" w:cs="黑体"/>
          <w:b/>
          <w:bCs/>
          <w:sz w:val="32"/>
          <w:szCs w:val="32"/>
        </w:rPr>
        <w:t>4.3三会一课管理</w:t>
      </w:r>
      <w:bookmarkEnd w:id="123"/>
    </w:p>
    <w:p>
      <w:pPr>
        <w:spacing w:line="360" w:lineRule="auto"/>
        <w:ind w:left="560"/>
        <w:rPr>
          <w:b/>
          <w:bCs/>
          <w:szCs w:val="28"/>
        </w:rPr>
      </w:pPr>
      <w:bookmarkStart w:id="124" w:name="_Toc531806753"/>
      <w:bookmarkStart w:id="125" w:name="_Toc18931_WPSOffice_Level3"/>
      <w:bookmarkStart w:id="126" w:name="_Toc18517_WPSOffice_Level2"/>
      <w:r>
        <w:rPr>
          <w:rFonts w:hint="eastAsia"/>
          <w:b/>
          <w:bCs/>
          <w:szCs w:val="28"/>
        </w:rPr>
        <w:t>a.设计依据</w:t>
      </w:r>
      <w:bookmarkEnd w:id="124"/>
      <w:bookmarkEnd w:id="125"/>
      <w:bookmarkEnd w:id="126"/>
    </w:p>
    <w:p>
      <w:pPr>
        <w:spacing w:line="360" w:lineRule="auto"/>
        <w:ind w:left="560"/>
        <w:rPr>
          <w:rFonts w:ascii="宋体" w:hAnsi="宋体" w:cs="宋体"/>
          <w:szCs w:val="28"/>
        </w:rPr>
      </w:pPr>
      <w:r>
        <w:rPr>
          <w:rFonts w:hint="eastAsia" w:ascii="宋体" w:hAnsi="宋体" w:cs="宋体"/>
          <w:szCs w:val="28"/>
        </w:rPr>
        <w:t>(1)支部委员会会议流程及作业指导书;</w:t>
      </w:r>
    </w:p>
    <w:p>
      <w:pPr>
        <w:spacing w:line="360" w:lineRule="auto"/>
        <w:ind w:left="560"/>
        <w:rPr>
          <w:rFonts w:ascii="宋体" w:hAnsi="宋体" w:cs="宋体"/>
          <w:szCs w:val="28"/>
        </w:rPr>
      </w:pPr>
      <w:r>
        <w:rPr>
          <w:rFonts w:hint="eastAsia" w:ascii="宋体" w:hAnsi="宋体" w:cs="宋体"/>
          <w:szCs w:val="28"/>
        </w:rPr>
        <w:t>(2)支部党员大会流程及作业指导书;</w:t>
      </w:r>
    </w:p>
    <w:p>
      <w:pPr>
        <w:spacing w:line="360" w:lineRule="auto"/>
        <w:ind w:left="560"/>
        <w:rPr>
          <w:rFonts w:ascii="宋体" w:hAnsi="宋体" w:cs="宋体"/>
          <w:szCs w:val="28"/>
        </w:rPr>
      </w:pPr>
      <w:r>
        <w:rPr>
          <w:rFonts w:hint="eastAsia" w:ascii="宋体" w:hAnsi="宋体" w:cs="宋体"/>
          <w:szCs w:val="28"/>
        </w:rPr>
        <w:t>(3)党小组会议流程及作业指导书;</w:t>
      </w:r>
    </w:p>
    <w:p>
      <w:pPr>
        <w:spacing w:line="360" w:lineRule="auto"/>
        <w:ind w:left="560"/>
        <w:rPr>
          <w:rFonts w:ascii="宋体" w:hAnsi="宋体" w:cs="宋体"/>
          <w:b/>
          <w:bCs/>
          <w:sz w:val="32"/>
          <w:szCs w:val="32"/>
        </w:rPr>
      </w:pPr>
      <w:r>
        <w:rPr>
          <w:rFonts w:hint="eastAsia" w:ascii="宋体" w:hAnsi="宋体" w:cs="宋体"/>
          <w:szCs w:val="28"/>
        </w:rPr>
        <w:t>(4)党课流程及作业指导书。</w:t>
      </w:r>
    </w:p>
    <w:p>
      <w:pPr>
        <w:pStyle w:val="2"/>
        <w:ind w:firstLine="562"/>
        <w:outlineLvl w:val="2"/>
        <w:rPr>
          <w:rFonts w:ascii="黑体" w:hAnsi="黑体" w:eastAsia="黑体" w:cs="黑体"/>
          <w:b/>
          <w:bCs/>
          <w:szCs w:val="28"/>
        </w:rPr>
      </w:pPr>
      <w:bookmarkStart w:id="127" w:name="_Toc22088"/>
      <w:r>
        <w:rPr>
          <w:rFonts w:hint="eastAsia" w:ascii="黑体" w:hAnsi="黑体" w:eastAsia="黑体" w:cs="黑体"/>
          <w:b/>
          <w:bCs/>
          <w:szCs w:val="28"/>
        </w:rPr>
        <w:t>4.3.1会议管理</w:t>
      </w:r>
      <w:bookmarkEnd w:id="127"/>
    </w:p>
    <w:p>
      <w:pPr>
        <w:spacing w:line="360" w:lineRule="auto"/>
        <w:ind w:left="560"/>
        <w:rPr>
          <w:b/>
          <w:bCs/>
          <w:szCs w:val="28"/>
        </w:rPr>
      </w:pPr>
      <w:bookmarkStart w:id="128" w:name="_Toc531806754"/>
      <w:bookmarkStart w:id="129" w:name="_Toc29416_WPSOffice_Level2"/>
      <w:bookmarkStart w:id="130" w:name="_Toc2715_WPSOffice_Level3"/>
      <w:r>
        <w:rPr>
          <w:rFonts w:hint="eastAsia"/>
          <w:b/>
          <w:bCs/>
          <w:szCs w:val="28"/>
        </w:rPr>
        <w:t>a.设计思路</w:t>
      </w:r>
      <w:bookmarkEnd w:id="128"/>
      <w:bookmarkEnd w:id="129"/>
      <w:bookmarkEnd w:id="130"/>
    </w:p>
    <w:p>
      <w:pPr>
        <w:ind w:firstLine="560"/>
        <w:rPr>
          <w:rFonts w:ascii="宋体" w:hAnsi="宋体"/>
          <w:szCs w:val="28"/>
        </w:rPr>
      </w:pPr>
      <w:r>
        <w:rPr>
          <w:rFonts w:hint="eastAsia" w:ascii="宋体" w:hAnsi="宋体"/>
          <w:szCs w:val="28"/>
        </w:rPr>
        <w:t>会议流程主要包含会议发起、召开会议、会后会议资料归档及展示三个部分，主要包含的内容如下：</w:t>
      </w:r>
    </w:p>
    <w:p>
      <w:pPr>
        <w:pStyle w:val="2"/>
        <w:ind w:firstLine="560"/>
        <w:rPr>
          <w:rFonts w:ascii="宋体" w:hAnsi="宋体"/>
          <w:szCs w:val="28"/>
        </w:rPr>
      </w:pPr>
    </w:p>
    <w:p>
      <w:pPr>
        <w:pStyle w:val="2"/>
        <w:ind w:firstLine="560"/>
        <w:rPr>
          <w:rFonts w:ascii="宋体" w:hAnsi="宋体"/>
          <w:szCs w:val="28"/>
        </w:rPr>
      </w:pPr>
    </w:p>
    <w:p>
      <w:pPr>
        <w:spacing w:line="360" w:lineRule="auto"/>
        <w:ind w:left="617"/>
        <w:rPr>
          <w:rFonts w:ascii="宋体" w:hAnsi="宋体" w:cs="宋体"/>
          <w:szCs w:val="28"/>
        </w:rPr>
      </w:pPr>
      <w:bookmarkStart w:id="131" w:name="_Toc18517_WPSOffice_Level3"/>
      <w:r>
        <w:rPr>
          <w:rFonts w:hint="eastAsia" w:ascii="宋体" w:hAnsi="宋体" w:cs="宋体"/>
          <w:szCs w:val="28"/>
        </w:rPr>
        <w:t>(1)会议发起</w:t>
      </w:r>
      <w:bookmarkEnd w:id="131"/>
    </w:p>
    <w:tbl>
      <w:tblPr>
        <w:tblStyle w:val="38"/>
        <w:tblW w:w="8296" w:type="dxa"/>
        <w:tblInd w:w="7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9"/>
        <w:gridCol w:w="6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9" w:type="dxa"/>
            <w:noWrap/>
          </w:tcPr>
          <w:p>
            <w:pPr>
              <w:ind w:firstLine="4" w:firstLineChars="2"/>
              <w:jc w:val="left"/>
              <w:rPr>
                <w:kern w:val="0"/>
                <w:sz w:val="24"/>
                <w:szCs w:val="20"/>
                <w:lang w:val="zh-CN"/>
              </w:rPr>
            </w:pPr>
            <w:r>
              <w:rPr>
                <w:rFonts w:hint="eastAsia"/>
                <w:kern w:val="0"/>
                <w:sz w:val="24"/>
                <w:szCs w:val="20"/>
                <w:lang w:val="zh-CN"/>
              </w:rPr>
              <w:t>会议名称</w:t>
            </w:r>
          </w:p>
        </w:tc>
        <w:tc>
          <w:tcPr>
            <w:tcW w:w="6667" w:type="dxa"/>
            <w:noWrap/>
          </w:tcPr>
          <w:p>
            <w:pPr>
              <w:ind w:firstLine="480"/>
              <w:rPr>
                <w:kern w:val="0"/>
                <w:sz w:val="24"/>
                <w:szCs w:val="20"/>
              </w:rPr>
            </w:pPr>
            <w:r>
              <w:rPr>
                <w:kern w:val="0"/>
                <w:sz w:val="24"/>
                <w:szCs w:val="20"/>
              </w:rPr>
              <w:t>XXXX</w:t>
            </w:r>
            <w:r>
              <w:rPr>
                <w:rFonts w:hint="eastAsia"/>
                <w:kern w:val="0"/>
                <w:sz w:val="24"/>
                <w:szCs w:val="20"/>
              </w:rPr>
              <w:t>年</w:t>
            </w:r>
            <w:r>
              <w:rPr>
                <w:kern w:val="0"/>
                <w:sz w:val="24"/>
                <w:szCs w:val="20"/>
              </w:rPr>
              <w:t>XXX</w:t>
            </w:r>
            <w:r>
              <w:rPr>
                <w:rFonts w:hint="eastAsia"/>
                <w:kern w:val="0"/>
                <w:sz w:val="24"/>
                <w:szCs w:val="20"/>
              </w:rPr>
              <w:t>季度党员大会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9" w:type="dxa"/>
            <w:noWrap/>
          </w:tcPr>
          <w:p>
            <w:pPr>
              <w:ind w:firstLine="4" w:firstLineChars="2"/>
              <w:jc w:val="left"/>
              <w:rPr>
                <w:kern w:val="0"/>
                <w:sz w:val="24"/>
                <w:szCs w:val="20"/>
                <w:lang w:val="zh-CN"/>
              </w:rPr>
            </w:pPr>
            <w:r>
              <w:rPr>
                <w:rFonts w:hint="eastAsia"/>
                <w:kern w:val="0"/>
                <w:sz w:val="24"/>
                <w:szCs w:val="20"/>
                <w:lang w:val="zh-CN"/>
              </w:rPr>
              <w:t>会议类型</w:t>
            </w:r>
          </w:p>
        </w:tc>
        <w:tc>
          <w:tcPr>
            <w:tcW w:w="6667" w:type="dxa"/>
            <w:noWrap/>
          </w:tcPr>
          <w:p>
            <w:pPr>
              <w:ind w:firstLine="480"/>
              <w:rPr>
                <w:kern w:val="0"/>
                <w:sz w:val="24"/>
                <w:szCs w:val="20"/>
              </w:rPr>
            </w:pPr>
            <w:r>
              <w:rPr>
                <w:rFonts w:hint="eastAsia"/>
                <w:kern w:val="0"/>
                <w:sz w:val="24"/>
                <w:szCs w:val="20"/>
                <w:lang w:val="zh-CN"/>
              </w:rPr>
              <w:t>党员大会、支委会、党小组会、党课、其他</w:t>
            </w:r>
            <w:r>
              <w:rPr>
                <w:kern w:val="0"/>
                <w:sz w:val="24"/>
                <w:szCs w:val="20"/>
              </w:rPr>
              <w:t>(</w:t>
            </w:r>
            <w:r>
              <w:rPr>
                <w:rFonts w:hint="eastAsia"/>
                <w:kern w:val="0"/>
                <w:sz w:val="24"/>
                <w:szCs w:val="20"/>
              </w:rPr>
              <w:t>下拉选项栏</w:t>
            </w:r>
            <w:r>
              <w:rPr>
                <w:kern w:val="0"/>
                <w:sz w:val="24"/>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9" w:type="dxa"/>
            <w:noWrap/>
          </w:tcPr>
          <w:p>
            <w:pPr>
              <w:ind w:firstLine="4" w:firstLineChars="2"/>
              <w:jc w:val="left"/>
              <w:rPr>
                <w:kern w:val="0"/>
                <w:sz w:val="24"/>
                <w:szCs w:val="20"/>
                <w:lang w:val="zh-CN"/>
              </w:rPr>
            </w:pPr>
            <w:r>
              <w:rPr>
                <w:rFonts w:hint="eastAsia"/>
                <w:kern w:val="0"/>
                <w:sz w:val="24"/>
                <w:szCs w:val="20"/>
                <w:lang w:val="zh-CN"/>
              </w:rPr>
              <w:t>主题</w:t>
            </w:r>
          </w:p>
        </w:tc>
        <w:tc>
          <w:tcPr>
            <w:tcW w:w="6667" w:type="dxa"/>
            <w:noWrap/>
          </w:tcPr>
          <w:p>
            <w:pPr>
              <w:ind w:firstLine="480"/>
              <w:rPr>
                <w:kern w:val="0"/>
                <w:sz w:val="24"/>
                <w:szCs w:val="20"/>
                <w:lang w:val="zh-CN"/>
              </w:rPr>
            </w:pPr>
            <w:r>
              <w:rPr>
                <w:rFonts w:hint="eastAsia"/>
                <w:kern w:val="0"/>
                <w:sz w:val="24"/>
                <w:szCs w:val="20"/>
                <w:lang w:val="zh-CN"/>
              </w:rPr>
              <w:t>组织生活会、民主生活会、民主评议、主题党日、集中学习、报告工作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9" w:type="dxa"/>
            <w:noWrap/>
          </w:tcPr>
          <w:p>
            <w:pPr>
              <w:ind w:firstLine="4" w:firstLineChars="2"/>
              <w:jc w:val="left"/>
              <w:rPr>
                <w:kern w:val="0"/>
                <w:sz w:val="24"/>
                <w:szCs w:val="20"/>
                <w:lang w:val="zh-CN"/>
              </w:rPr>
            </w:pPr>
            <w:r>
              <w:rPr>
                <w:rFonts w:hint="eastAsia"/>
                <w:kern w:val="0"/>
                <w:sz w:val="24"/>
                <w:szCs w:val="20"/>
                <w:lang w:val="zh-CN"/>
              </w:rPr>
              <w:t>召开时间</w:t>
            </w:r>
          </w:p>
        </w:tc>
        <w:tc>
          <w:tcPr>
            <w:tcW w:w="6667" w:type="dxa"/>
            <w:noWrap/>
          </w:tcPr>
          <w:p>
            <w:pPr>
              <w:ind w:firstLine="480"/>
              <w:rPr>
                <w:kern w:val="0"/>
                <w:sz w:val="24"/>
                <w:szCs w:val="20"/>
              </w:rPr>
            </w:pPr>
            <w:r>
              <w:rPr>
                <w:rFonts w:hint="eastAsia"/>
                <w:kern w:val="0"/>
                <w:sz w:val="24"/>
                <w:szCs w:val="20"/>
              </w:rPr>
              <w:t>通过日期项选取会议的召开时间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9" w:type="dxa"/>
            <w:noWrap/>
          </w:tcPr>
          <w:p>
            <w:pPr>
              <w:ind w:firstLine="4" w:firstLineChars="2"/>
              <w:jc w:val="left"/>
              <w:rPr>
                <w:kern w:val="0"/>
                <w:sz w:val="24"/>
                <w:szCs w:val="20"/>
                <w:lang w:val="zh-CN"/>
              </w:rPr>
            </w:pPr>
            <w:r>
              <w:rPr>
                <w:rFonts w:hint="eastAsia"/>
                <w:kern w:val="0"/>
                <w:sz w:val="24"/>
                <w:szCs w:val="20"/>
                <w:lang w:val="zh-CN"/>
              </w:rPr>
              <w:t>主持人</w:t>
            </w:r>
          </w:p>
        </w:tc>
        <w:tc>
          <w:tcPr>
            <w:tcW w:w="6667" w:type="dxa"/>
            <w:noWrap/>
          </w:tcPr>
          <w:p>
            <w:pPr>
              <w:ind w:firstLine="480"/>
              <w:rPr>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9" w:type="dxa"/>
            <w:noWrap/>
          </w:tcPr>
          <w:p>
            <w:pPr>
              <w:ind w:firstLine="4" w:firstLineChars="2"/>
              <w:jc w:val="left"/>
              <w:rPr>
                <w:kern w:val="0"/>
                <w:sz w:val="24"/>
                <w:szCs w:val="20"/>
                <w:lang w:val="zh-CN"/>
              </w:rPr>
            </w:pPr>
            <w:r>
              <w:rPr>
                <w:rFonts w:hint="eastAsia"/>
                <w:kern w:val="0"/>
                <w:sz w:val="24"/>
                <w:szCs w:val="20"/>
                <w:lang w:val="zh-CN"/>
              </w:rPr>
              <w:t>召开地点</w:t>
            </w:r>
          </w:p>
        </w:tc>
        <w:tc>
          <w:tcPr>
            <w:tcW w:w="6667" w:type="dxa"/>
            <w:noWrap/>
          </w:tcPr>
          <w:p>
            <w:pPr>
              <w:ind w:firstLine="480"/>
              <w:rPr>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9" w:type="dxa"/>
            <w:noWrap/>
          </w:tcPr>
          <w:p>
            <w:pPr>
              <w:ind w:firstLine="4" w:firstLineChars="2"/>
              <w:jc w:val="left"/>
              <w:rPr>
                <w:kern w:val="0"/>
                <w:sz w:val="24"/>
                <w:szCs w:val="20"/>
                <w:lang w:val="zh-CN"/>
              </w:rPr>
            </w:pPr>
            <w:r>
              <w:rPr>
                <w:rFonts w:hint="eastAsia"/>
                <w:kern w:val="0"/>
                <w:sz w:val="24"/>
                <w:szCs w:val="20"/>
                <w:lang w:val="zh-CN"/>
              </w:rPr>
              <w:t>议题</w:t>
            </w:r>
          </w:p>
        </w:tc>
        <w:tc>
          <w:tcPr>
            <w:tcW w:w="6667" w:type="dxa"/>
            <w:noWrap/>
          </w:tcPr>
          <w:p>
            <w:pPr>
              <w:ind w:firstLine="480"/>
              <w:rPr>
                <w:kern w:val="0"/>
                <w:sz w:val="24"/>
                <w:szCs w:val="20"/>
                <w:lang w:val="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9" w:type="dxa"/>
            <w:noWrap/>
          </w:tcPr>
          <w:p>
            <w:pPr>
              <w:ind w:firstLine="4" w:firstLineChars="2"/>
              <w:jc w:val="left"/>
              <w:rPr>
                <w:kern w:val="0"/>
                <w:sz w:val="24"/>
                <w:szCs w:val="20"/>
                <w:lang w:val="zh-CN"/>
              </w:rPr>
            </w:pPr>
            <w:r>
              <w:rPr>
                <w:rFonts w:hint="eastAsia"/>
                <w:kern w:val="0"/>
                <w:sz w:val="24"/>
                <w:szCs w:val="20"/>
                <w:lang w:val="zh-CN"/>
              </w:rPr>
              <w:t>通知人员</w:t>
            </w:r>
          </w:p>
        </w:tc>
        <w:tc>
          <w:tcPr>
            <w:tcW w:w="6667" w:type="dxa"/>
            <w:noWrap/>
          </w:tcPr>
          <w:p>
            <w:pPr>
              <w:ind w:firstLine="480"/>
              <w:rPr>
                <w:kern w:val="0"/>
                <w:sz w:val="24"/>
                <w:szCs w:val="20"/>
              </w:rPr>
            </w:pPr>
            <w:r>
              <w:rPr>
                <w:rFonts w:hint="eastAsia"/>
                <w:kern w:val="0"/>
                <w:sz w:val="24"/>
                <w:szCs w:val="20"/>
              </w:rPr>
              <w:t>管理员通过选择短消息通知本支部党员参会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9" w:type="dxa"/>
            <w:noWrap/>
          </w:tcPr>
          <w:p>
            <w:pPr>
              <w:ind w:firstLine="4" w:firstLineChars="2"/>
              <w:jc w:val="left"/>
              <w:rPr>
                <w:kern w:val="0"/>
                <w:sz w:val="24"/>
                <w:szCs w:val="20"/>
                <w:lang w:val="zh-CN"/>
              </w:rPr>
            </w:pPr>
            <w:r>
              <w:rPr>
                <w:rFonts w:hint="eastAsia"/>
                <w:kern w:val="0"/>
                <w:sz w:val="24"/>
                <w:szCs w:val="20"/>
                <w:lang w:val="zh-CN"/>
              </w:rPr>
              <w:t>其他需要通知人员</w:t>
            </w:r>
          </w:p>
        </w:tc>
        <w:tc>
          <w:tcPr>
            <w:tcW w:w="6667" w:type="dxa"/>
            <w:noWrap/>
          </w:tcPr>
          <w:p>
            <w:pPr>
              <w:ind w:firstLine="480"/>
              <w:rPr>
                <w:kern w:val="0"/>
                <w:sz w:val="24"/>
                <w:szCs w:val="20"/>
                <w:lang w:val="zh-CN"/>
              </w:rPr>
            </w:pPr>
            <w:r>
              <w:rPr>
                <w:rFonts w:hint="eastAsia"/>
                <w:kern w:val="0"/>
                <w:sz w:val="24"/>
                <w:szCs w:val="20"/>
                <w:lang w:val="zh-CN"/>
              </w:rPr>
              <w:t>短消息</w:t>
            </w:r>
            <w:r>
              <w:rPr>
                <w:kern w:val="0"/>
                <w:sz w:val="24"/>
                <w:szCs w:val="20"/>
                <w:lang w:val="zh-CN"/>
              </w:rPr>
              <w:t>,</w:t>
            </w:r>
            <w:r>
              <w:rPr>
                <w:rFonts w:hint="eastAsia"/>
                <w:kern w:val="0"/>
                <w:sz w:val="24"/>
                <w:szCs w:val="20"/>
                <w:lang w:val="zh-CN"/>
              </w:rPr>
              <w:t>通知非本支部人员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9" w:type="dxa"/>
            <w:noWrap/>
          </w:tcPr>
          <w:p>
            <w:pPr>
              <w:ind w:firstLine="4" w:firstLineChars="2"/>
              <w:jc w:val="left"/>
              <w:rPr>
                <w:kern w:val="0"/>
                <w:sz w:val="24"/>
                <w:szCs w:val="20"/>
                <w:lang w:val="zh-CN"/>
              </w:rPr>
            </w:pPr>
            <w:r>
              <w:rPr>
                <w:rFonts w:hint="eastAsia"/>
                <w:kern w:val="0"/>
                <w:sz w:val="24"/>
                <w:szCs w:val="20"/>
                <w:lang w:val="zh-CN"/>
              </w:rPr>
              <w:t>会议描述</w:t>
            </w:r>
          </w:p>
        </w:tc>
        <w:tc>
          <w:tcPr>
            <w:tcW w:w="6667" w:type="dxa"/>
            <w:noWrap/>
          </w:tcPr>
          <w:p>
            <w:pPr>
              <w:ind w:firstLine="480"/>
              <w:rPr>
                <w:kern w:val="0"/>
                <w:sz w:val="24"/>
                <w:szCs w:val="20"/>
                <w:lang w:val="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9" w:type="dxa"/>
            <w:noWrap/>
          </w:tcPr>
          <w:p>
            <w:pPr>
              <w:ind w:firstLine="4" w:firstLineChars="2"/>
              <w:jc w:val="left"/>
              <w:rPr>
                <w:kern w:val="0"/>
                <w:sz w:val="24"/>
                <w:szCs w:val="20"/>
                <w:lang w:val="zh-CN"/>
              </w:rPr>
            </w:pPr>
            <w:r>
              <w:rPr>
                <w:rFonts w:hint="eastAsia"/>
                <w:kern w:val="0"/>
                <w:sz w:val="24"/>
                <w:szCs w:val="20"/>
                <w:lang w:val="zh-CN"/>
              </w:rPr>
              <w:t>会议附件</w:t>
            </w:r>
          </w:p>
        </w:tc>
        <w:tc>
          <w:tcPr>
            <w:tcW w:w="6667" w:type="dxa"/>
            <w:noWrap/>
          </w:tcPr>
          <w:p>
            <w:pPr>
              <w:ind w:firstLine="480"/>
              <w:rPr>
                <w:kern w:val="0"/>
                <w:sz w:val="24"/>
                <w:szCs w:val="20"/>
              </w:rPr>
            </w:pPr>
            <w:r>
              <w:rPr>
                <w:rFonts w:hint="eastAsia"/>
                <w:kern w:val="0"/>
                <w:sz w:val="24"/>
                <w:szCs w:val="20"/>
              </w:rPr>
              <w:t>可以上传一些会议涉及的文本或图像文件</w:t>
            </w:r>
          </w:p>
        </w:tc>
      </w:tr>
    </w:tbl>
    <w:p>
      <w:pPr>
        <w:ind w:firstLine="560"/>
        <w:jc w:val="center"/>
        <w:rPr>
          <w:rFonts w:ascii="宋体" w:hAnsi="宋体"/>
          <w:sz w:val="21"/>
          <w:szCs w:val="21"/>
        </w:rPr>
      </w:pPr>
      <w:r>
        <w:rPr>
          <w:rFonts w:hint="eastAsia" w:ascii="宋体" w:hAnsi="宋体"/>
          <w:sz w:val="21"/>
          <w:szCs w:val="21"/>
        </w:rPr>
        <w:t>表2 会议信息表</w:t>
      </w:r>
    </w:p>
    <w:p>
      <w:pPr>
        <w:ind w:firstLine="560"/>
        <w:rPr>
          <w:rFonts w:ascii="宋体" w:hAnsi="宋体"/>
          <w:szCs w:val="28"/>
        </w:rPr>
      </w:pPr>
    </w:p>
    <w:p>
      <w:pPr>
        <w:ind w:firstLine="560"/>
        <w:rPr>
          <w:rFonts w:ascii="宋体" w:hAnsi="宋体"/>
          <w:b/>
          <w:bCs/>
          <w:szCs w:val="28"/>
        </w:rPr>
      </w:pPr>
      <w:bookmarkStart w:id="132" w:name="_Toc1928_WPSOffice_Level3"/>
      <w:r>
        <w:rPr>
          <w:rFonts w:hint="eastAsia" w:ascii="宋体" w:hAnsi="宋体"/>
          <w:b/>
          <w:bCs/>
          <w:szCs w:val="28"/>
        </w:rPr>
        <w:t>b.技术实现</w:t>
      </w:r>
      <w:bookmarkEnd w:id="132"/>
    </w:p>
    <w:p>
      <w:pPr>
        <w:pStyle w:val="2"/>
        <w:ind w:firstLine="560"/>
      </w:pPr>
      <w:r>
        <w:rPr>
          <w:rFonts w:hint="eastAsia" w:ascii="宋体" w:hAnsi="宋体"/>
          <w:szCs w:val="28"/>
        </w:rPr>
        <w:t>(1)三会一课会议类型选择</w:t>
      </w:r>
    </w:p>
    <w:p>
      <w:pPr>
        <w:jc w:val="center"/>
      </w:pPr>
      <w:r>
        <w:pict>
          <v:shape id="_x0000_i1045" o:spt="75" type="#_x0000_t75" style="height:222.45pt;width:468pt;" filled="f" o:preferrelative="t" stroked="f" coordsize="21600,21600">
            <v:path/>
            <v:fill on="f" focussize="0,0"/>
            <v:stroke on="f" joinstyle="miter"/>
            <v:imagedata r:id="rId34" o:title=""/>
            <o:lock v:ext="edit" aspectratio="t"/>
            <w10:wrap type="none"/>
            <w10:anchorlock/>
          </v:shape>
        </w:pict>
      </w:r>
    </w:p>
    <w:p>
      <w:pPr>
        <w:pStyle w:val="2"/>
        <w:jc w:val="center"/>
        <w:rPr>
          <w:sz w:val="21"/>
          <w:szCs w:val="21"/>
        </w:rPr>
      </w:pPr>
      <w:r>
        <w:rPr>
          <w:rFonts w:hint="eastAsia"/>
          <w:sz w:val="21"/>
          <w:szCs w:val="21"/>
        </w:rPr>
        <w:t>图21 会议类型选择图</w:t>
      </w:r>
    </w:p>
    <w:p>
      <w:pPr>
        <w:ind w:firstLine="560"/>
        <w:rPr>
          <w:rFonts w:ascii="宋体" w:hAnsi="宋体"/>
          <w:szCs w:val="28"/>
        </w:rPr>
      </w:pPr>
    </w:p>
    <w:p>
      <w:pPr>
        <w:ind w:firstLine="560"/>
        <w:rPr>
          <w:rFonts w:ascii="宋体" w:hAnsi="宋体"/>
          <w:szCs w:val="28"/>
        </w:rPr>
      </w:pPr>
    </w:p>
    <w:p>
      <w:pPr>
        <w:ind w:firstLine="560"/>
        <w:rPr>
          <w:rFonts w:ascii="宋体" w:hAnsi="宋体"/>
          <w:szCs w:val="28"/>
        </w:rPr>
      </w:pPr>
    </w:p>
    <w:p>
      <w:pPr>
        <w:ind w:firstLine="560"/>
        <w:rPr>
          <w:rFonts w:ascii="宋体" w:hAnsi="宋体"/>
          <w:szCs w:val="28"/>
        </w:rPr>
      </w:pPr>
      <w:r>
        <w:rPr>
          <w:rFonts w:hint="eastAsia" w:ascii="宋体" w:hAnsi="宋体"/>
          <w:szCs w:val="28"/>
        </w:rPr>
        <w:t>(2)通知参会人员</w:t>
      </w:r>
    </w:p>
    <w:p>
      <w:pPr>
        <w:jc w:val="center"/>
      </w:pPr>
      <w:r>
        <w:pict>
          <v:shape id="_x0000_i1046" o:spt="75" type="#_x0000_t75" style="height:222.45pt;width:468pt;" filled="f" o:preferrelative="t" stroked="f" coordsize="21600,21600">
            <v:path/>
            <v:fill on="f" focussize="0,0"/>
            <v:stroke on="f" joinstyle="miter"/>
            <v:imagedata r:id="rId35" o:title=""/>
            <o:lock v:ext="edit" aspectratio="t"/>
            <w10:wrap type="none"/>
            <w10:anchorlock/>
          </v:shape>
        </w:pict>
      </w:r>
    </w:p>
    <w:p>
      <w:pPr>
        <w:pStyle w:val="2"/>
        <w:jc w:val="center"/>
        <w:rPr>
          <w:sz w:val="21"/>
          <w:szCs w:val="21"/>
        </w:rPr>
      </w:pPr>
      <w:r>
        <w:rPr>
          <w:rFonts w:hint="eastAsia"/>
          <w:sz w:val="21"/>
          <w:szCs w:val="21"/>
        </w:rPr>
        <w:t>图22 通知人员图</w:t>
      </w:r>
    </w:p>
    <w:p>
      <w:pPr>
        <w:ind w:firstLine="560"/>
        <w:rPr>
          <w:rFonts w:ascii="宋体" w:hAnsi="宋体"/>
          <w:szCs w:val="28"/>
        </w:rPr>
      </w:pPr>
    </w:p>
    <w:p>
      <w:pPr>
        <w:ind w:firstLine="560"/>
        <w:rPr>
          <w:rFonts w:ascii="宋体" w:hAnsi="宋体"/>
          <w:szCs w:val="28"/>
        </w:rPr>
      </w:pPr>
      <w:r>
        <w:rPr>
          <w:rFonts w:hint="eastAsia" w:ascii="宋体" w:hAnsi="宋体"/>
          <w:szCs w:val="28"/>
        </w:rPr>
        <w:t>(3)添加其他联系人员</w:t>
      </w:r>
    </w:p>
    <w:p>
      <w:pPr>
        <w:jc w:val="center"/>
      </w:pPr>
      <w:r>
        <w:pict>
          <v:shape id="_x0000_i1047" o:spt="75" type="#_x0000_t75" style="height:222.45pt;width:468pt;" filled="f" o:preferrelative="t" stroked="f" coordsize="21600,21600">
            <v:path/>
            <v:fill on="f" focussize="0,0"/>
            <v:stroke on="f" joinstyle="miter"/>
            <v:imagedata r:id="rId36" o:title=""/>
            <o:lock v:ext="edit" aspectratio="t"/>
            <w10:wrap type="none"/>
            <w10:anchorlock/>
          </v:shape>
        </w:pict>
      </w:r>
    </w:p>
    <w:p>
      <w:pPr>
        <w:pStyle w:val="2"/>
        <w:jc w:val="center"/>
        <w:rPr>
          <w:sz w:val="21"/>
          <w:szCs w:val="21"/>
        </w:rPr>
      </w:pPr>
      <w:r>
        <w:rPr>
          <w:rFonts w:hint="eastAsia"/>
          <w:sz w:val="21"/>
          <w:szCs w:val="21"/>
        </w:rPr>
        <w:t>图23 添加其他联系人员图</w:t>
      </w:r>
    </w:p>
    <w:p>
      <w:pPr>
        <w:spacing w:line="360" w:lineRule="auto"/>
        <w:ind w:left="617"/>
        <w:rPr>
          <w:rFonts w:ascii="宋体" w:hAnsi="宋体" w:cs="宋体"/>
          <w:szCs w:val="28"/>
        </w:rPr>
      </w:pPr>
      <w:bookmarkStart w:id="133" w:name="_Toc29416_WPSOffice_Level3"/>
    </w:p>
    <w:p>
      <w:pPr>
        <w:spacing w:line="360" w:lineRule="auto"/>
        <w:ind w:left="617"/>
        <w:rPr>
          <w:rFonts w:ascii="宋体" w:hAnsi="宋体" w:cs="宋体"/>
          <w:szCs w:val="28"/>
        </w:rPr>
      </w:pPr>
      <w:r>
        <w:rPr>
          <w:rFonts w:hint="eastAsia" w:ascii="宋体" w:hAnsi="宋体" w:cs="宋体"/>
          <w:szCs w:val="28"/>
        </w:rPr>
        <w:t>(3)会议签到</w:t>
      </w:r>
      <w:bookmarkEnd w:id="133"/>
    </w:p>
    <w:p>
      <w:pPr>
        <w:ind w:firstLine="560"/>
        <w:rPr>
          <w:rFonts w:ascii="宋体" w:hAnsi="宋体"/>
          <w:szCs w:val="28"/>
        </w:rPr>
      </w:pPr>
      <w:r>
        <w:rPr>
          <w:rFonts w:hint="eastAsia" w:ascii="宋体" w:hAnsi="宋体"/>
          <w:szCs w:val="28"/>
        </w:rPr>
        <w:t>生成二维码，可以将二维码投屏扫码签到</w:t>
      </w:r>
      <w:r>
        <w:rPr>
          <w:rFonts w:ascii="宋体" w:hAnsi="宋体"/>
          <w:szCs w:val="28"/>
        </w:rPr>
        <w:t>,</w:t>
      </w:r>
      <w:r>
        <w:rPr>
          <w:rFonts w:hint="eastAsia" w:ascii="宋体" w:hAnsi="宋体"/>
          <w:szCs w:val="28"/>
        </w:rPr>
        <w:t>也可以打印二维码扫码签到，如果涉及到保密会议</w:t>
      </w:r>
      <w:r>
        <w:rPr>
          <w:rFonts w:ascii="宋体" w:hAnsi="宋体"/>
          <w:szCs w:val="28"/>
        </w:rPr>
        <w:t>,</w:t>
      </w:r>
      <w:r>
        <w:rPr>
          <w:rFonts w:hint="eastAsia" w:ascii="宋体" w:hAnsi="宋体"/>
          <w:szCs w:val="28"/>
        </w:rPr>
        <w:t>可以通过线下签到的方式</w:t>
      </w:r>
      <w:r>
        <w:rPr>
          <w:rFonts w:ascii="宋体" w:hAnsi="宋体"/>
          <w:szCs w:val="28"/>
        </w:rPr>
        <w:t>,</w:t>
      </w:r>
      <w:r>
        <w:rPr>
          <w:rFonts w:hint="eastAsia" w:ascii="宋体" w:hAnsi="宋体"/>
          <w:szCs w:val="28"/>
        </w:rPr>
        <w:t>在会后将</w:t>
      </w:r>
      <w:r>
        <w:rPr>
          <w:rFonts w:ascii="宋体" w:hAnsi="宋体"/>
          <w:szCs w:val="28"/>
        </w:rPr>
        <w:t>Excel</w:t>
      </w:r>
      <w:r>
        <w:rPr>
          <w:rFonts w:hint="eastAsia" w:ascii="宋体" w:hAnsi="宋体"/>
          <w:szCs w:val="28"/>
        </w:rPr>
        <w:t>签到表导入会议中。</w:t>
      </w:r>
    </w:p>
    <w:p>
      <w:r>
        <w:pict>
          <v:shape id="_x0000_i1048" o:spt="75" type="#_x0000_t75" style="height:223pt;width:468pt;" filled="f" o:preferrelative="t" stroked="f" coordsize="21600,21600">
            <v:path/>
            <v:fill on="f" focussize="0,0"/>
            <v:stroke on="f" joinstyle="miter"/>
            <v:imagedata r:id="rId37" o:title=""/>
            <o:lock v:ext="edit" aspectratio="t"/>
            <w10:wrap type="none"/>
            <w10:anchorlock/>
          </v:shape>
        </w:pict>
      </w:r>
    </w:p>
    <w:p>
      <w:pPr>
        <w:pStyle w:val="2"/>
        <w:jc w:val="center"/>
        <w:rPr>
          <w:sz w:val="21"/>
          <w:szCs w:val="21"/>
        </w:rPr>
      </w:pPr>
      <w:r>
        <w:rPr>
          <w:rFonts w:hint="eastAsia"/>
          <w:sz w:val="21"/>
          <w:szCs w:val="21"/>
        </w:rPr>
        <w:t>图24 会议二维码生成图</w:t>
      </w:r>
    </w:p>
    <w:p>
      <w:pPr>
        <w:ind w:firstLine="560"/>
        <w:jc w:val="center"/>
      </w:pPr>
      <w:r>
        <w:pict>
          <v:shape id="_x0000_i1049" o:spt="75" type="#_x0000_t75" style="height:103.15pt;width:234.8pt;" filled="f" o:preferrelative="t" stroked="f" coordsize="21600,21600">
            <v:path/>
            <v:fill on="f" focussize="0,0"/>
            <v:stroke on="f" joinstyle="miter"/>
            <v:imagedata r:id="rId38" croptop="15421f" cropbottom="16472f" o:title=""/>
            <o:lock v:ext="edit" aspectratio="t"/>
            <w10:wrap type="none"/>
            <w10:anchorlock/>
          </v:shape>
        </w:pict>
      </w:r>
    </w:p>
    <w:p>
      <w:pPr>
        <w:pStyle w:val="2"/>
        <w:jc w:val="center"/>
        <w:rPr>
          <w:sz w:val="21"/>
          <w:szCs w:val="21"/>
        </w:rPr>
      </w:pPr>
      <w:r>
        <w:rPr>
          <w:rFonts w:hint="eastAsia"/>
          <w:sz w:val="21"/>
          <w:szCs w:val="21"/>
        </w:rPr>
        <w:t>图25 二维码图</w:t>
      </w:r>
    </w:p>
    <w:p>
      <w:pPr>
        <w:pStyle w:val="2"/>
        <w:ind w:firstLine="560"/>
        <w:rPr>
          <w:rFonts w:ascii="宋体" w:hAnsi="宋体" w:cs="宋体"/>
          <w:szCs w:val="28"/>
        </w:rPr>
      </w:pPr>
      <w:r>
        <w:rPr>
          <w:rFonts w:hint="eastAsia" w:ascii="宋体" w:hAnsi="宋体" w:cs="宋体"/>
          <w:szCs w:val="28"/>
        </w:rPr>
        <w:t>(4)查看签到</w:t>
      </w:r>
    </w:p>
    <w:p>
      <w:pPr>
        <w:jc w:val="center"/>
      </w:pPr>
      <w:r>
        <w:pict>
          <v:shape id="_x0000_i1050" o:spt="75" type="#_x0000_t75" style="height:197.2pt;width:468pt;" filled="f" o:preferrelative="t" stroked="f" coordsize="21600,21600">
            <v:path/>
            <v:fill on="f" focussize="0,0"/>
            <v:stroke on="f" joinstyle="miter"/>
            <v:imagedata r:id="rId39" o:title=""/>
            <o:lock v:ext="edit" aspectratio="t"/>
            <w10:wrap type="none"/>
            <w10:anchorlock/>
          </v:shape>
        </w:pict>
      </w:r>
    </w:p>
    <w:p>
      <w:pPr>
        <w:ind w:firstLine="560"/>
        <w:jc w:val="center"/>
        <w:rPr>
          <w:rFonts w:ascii="宋体" w:hAnsi="宋体"/>
          <w:sz w:val="21"/>
          <w:szCs w:val="21"/>
        </w:rPr>
      </w:pPr>
      <w:r>
        <w:rPr>
          <w:rFonts w:hint="eastAsia" w:ascii="宋体" w:hAnsi="宋体"/>
          <w:sz w:val="21"/>
          <w:szCs w:val="21"/>
        </w:rPr>
        <w:t>图26 查看签到图</w:t>
      </w:r>
    </w:p>
    <w:p>
      <w:pPr>
        <w:ind w:firstLine="560"/>
        <w:rPr>
          <w:rFonts w:ascii="宋体" w:hAnsi="宋体"/>
          <w:szCs w:val="28"/>
        </w:rPr>
      </w:pPr>
      <w:r>
        <w:rPr>
          <w:rFonts w:hint="eastAsia" w:ascii="宋体" w:hAnsi="宋体"/>
          <w:szCs w:val="28"/>
        </w:rPr>
        <w:t>(5)会议签到批量导出</w:t>
      </w:r>
    </w:p>
    <w:p>
      <w:pPr>
        <w:jc w:val="center"/>
      </w:pPr>
      <w:r>
        <w:pict>
          <v:shape id="_x0000_i1051" o:spt="75" type="#_x0000_t75" style="height:222.45pt;width:468pt;" filled="f" o:preferrelative="t" stroked="f" coordsize="21600,21600">
            <v:path/>
            <v:fill on="f" focussize="0,0"/>
            <v:stroke on="f" joinstyle="miter"/>
            <v:imagedata r:id="rId40" o:title=""/>
            <o:lock v:ext="edit" aspectratio="t"/>
            <w10:wrap type="none"/>
            <w10:anchorlock/>
          </v:shape>
        </w:pict>
      </w:r>
    </w:p>
    <w:p>
      <w:pPr>
        <w:pStyle w:val="2"/>
        <w:jc w:val="center"/>
        <w:rPr>
          <w:sz w:val="21"/>
          <w:szCs w:val="21"/>
        </w:rPr>
      </w:pPr>
      <w:r>
        <w:rPr>
          <w:rFonts w:hint="eastAsia"/>
          <w:sz w:val="21"/>
          <w:szCs w:val="21"/>
        </w:rPr>
        <w:t>图27 会议签到批量导出图</w:t>
      </w:r>
    </w:p>
    <w:p>
      <w:pPr>
        <w:ind w:firstLine="560"/>
        <w:rPr>
          <w:rFonts w:ascii="宋体" w:hAnsi="宋体"/>
          <w:szCs w:val="28"/>
        </w:rPr>
      </w:pPr>
    </w:p>
    <w:p>
      <w:pPr>
        <w:ind w:firstLine="560"/>
        <w:rPr>
          <w:rFonts w:ascii="宋体" w:hAnsi="宋体"/>
          <w:szCs w:val="28"/>
        </w:rPr>
      </w:pPr>
      <w:r>
        <w:rPr>
          <w:rFonts w:hint="eastAsia" w:ascii="宋体" w:hAnsi="宋体"/>
          <w:szCs w:val="28"/>
        </w:rPr>
        <w:t>(6)可以将会议中涉及的文件</w:t>
      </w:r>
      <w:r>
        <w:rPr>
          <w:rFonts w:ascii="宋体" w:hAnsi="宋体"/>
          <w:szCs w:val="28"/>
        </w:rPr>
        <w:t>、</w:t>
      </w:r>
      <w:r>
        <w:rPr>
          <w:rFonts w:hint="eastAsia" w:ascii="宋体" w:hAnsi="宋体"/>
          <w:szCs w:val="28"/>
        </w:rPr>
        <w:t>图片等相关信息进行上传</w:t>
      </w:r>
      <w:r>
        <w:rPr>
          <w:rFonts w:ascii="宋体" w:hAnsi="宋体"/>
          <w:szCs w:val="28"/>
        </w:rPr>
        <w:t>,</w:t>
      </w:r>
      <w:r>
        <w:rPr>
          <w:rFonts w:hint="eastAsia" w:ascii="宋体" w:hAnsi="宋体"/>
          <w:szCs w:val="28"/>
        </w:rPr>
        <w:t>并在需要时进行下载</w:t>
      </w:r>
    </w:p>
    <w:p>
      <w:pPr>
        <w:jc w:val="center"/>
      </w:pPr>
      <w:r>
        <w:pict>
          <v:shape id="_x0000_i1052" o:spt="75" type="#_x0000_t75" style="height:222.45pt;width:468pt;" filled="f" o:preferrelative="t" stroked="f" coordsize="21600,21600">
            <v:path/>
            <v:fill on="f" focussize="0,0"/>
            <v:stroke on="f" joinstyle="miter"/>
            <v:imagedata r:id="rId41" o:title=""/>
            <o:lock v:ext="edit" aspectratio="t"/>
            <w10:wrap type="none"/>
            <w10:anchorlock/>
          </v:shape>
        </w:pict>
      </w:r>
    </w:p>
    <w:p>
      <w:pPr>
        <w:pStyle w:val="2"/>
        <w:jc w:val="center"/>
        <w:rPr>
          <w:sz w:val="21"/>
          <w:szCs w:val="21"/>
        </w:rPr>
      </w:pPr>
      <w:r>
        <w:rPr>
          <w:rFonts w:hint="eastAsia"/>
          <w:sz w:val="21"/>
          <w:szCs w:val="21"/>
        </w:rPr>
        <w:t>图28 会议附件上传图</w:t>
      </w:r>
    </w:p>
    <w:p>
      <w:pPr>
        <w:jc w:val="center"/>
      </w:pPr>
      <w:r>
        <w:pict>
          <v:shape id="_x0000_i1053" o:spt="75" type="#_x0000_t75" style="height:222.45pt;width:468pt;" filled="f" o:preferrelative="t" stroked="f" coordsize="21600,21600">
            <v:path/>
            <v:fill on="f" focussize="0,0"/>
            <v:stroke on="f" joinstyle="miter"/>
            <v:imagedata r:id="rId42" o:title=""/>
            <o:lock v:ext="edit" aspectratio="t"/>
            <w10:wrap type="none"/>
            <w10:anchorlock/>
          </v:shape>
        </w:pict>
      </w:r>
    </w:p>
    <w:p>
      <w:pPr>
        <w:pStyle w:val="2"/>
        <w:jc w:val="center"/>
      </w:pPr>
      <w:r>
        <w:rPr>
          <w:rFonts w:hint="eastAsia"/>
          <w:sz w:val="21"/>
          <w:szCs w:val="21"/>
        </w:rPr>
        <w:t>图29 会议附件下载</w:t>
      </w:r>
      <w:r>
        <w:pict>
          <v:shape id="ECB019B1-382A-4266-B25C-5B523AA43C14-3" o:spid="ECB019B1-382A-4266-B25C-5B523AA43C14-3" o:spt="75" alt="qt_temp" type="#_x0000_t75" style="height:407.8pt;width:366.45pt;" filled="f" o:preferrelative="t" stroked="f" coordsize="21600,21600">
            <v:path/>
            <v:fill on="f" focussize="0,0"/>
            <v:stroke on="f" joinstyle="miter"/>
            <v:imagedata r:id="rId43" o:title="qt_temp"/>
            <o:lock v:ext="edit" aspectratio="t"/>
            <w10:wrap type="none"/>
            <w10:anchorlock/>
          </v:shape>
        </w:pict>
      </w:r>
    </w:p>
    <w:p>
      <w:pPr>
        <w:ind w:firstLine="424" w:firstLineChars="202"/>
        <w:jc w:val="center"/>
      </w:pPr>
      <w:r>
        <w:rPr>
          <w:rFonts w:hint="eastAsia"/>
          <w:sz w:val="21"/>
          <w:szCs w:val="21"/>
        </w:rPr>
        <w:t>图30 线下会议流程图</w:t>
      </w:r>
    </w:p>
    <w:p>
      <w:pPr>
        <w:spacing w:line="360" w:lineRule="auto"/>
        <w:ind w:firstLine="560" w:firstLineChars="200"/>
      </w:pPr>
      <w:bookmarkStart w:id="134" w:name="_Toc20643_WPSOffice_Level3"/>
      <w:r>
        <w:rPr>
          <w:rFonts w:hint="eastAsia"/>
          <w:szCs w:val="28"/>
        </w:rPr>
        <w:t>(7)会议归档</w:t>
      </w:r>
      <w:bookmarkEnd w:id="134"/>
    </w:p>
    <w:tbl>
      <w:tblPr>
        <w:tblStyle w:val="38"/>
        <w:tblW w:w="7938" w:type="dxa"/>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9"/>
        <w:gridCol w:w="63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9" w:type="dxa"/>
            <w:noWrap/>
          </w:tcPr>
          <w:p>
            <w:pPr>
              <w:ind w:firstLine="34"/>
              <w:rPr>
                <w:kern w:val="0"/>
                <w:sz w:val="24"/>
                <w:szCs w:val="20"/>
                <w:lang w:val="zh-CN"/>
              </w:rPr>
            </w:pPr>
            <w:r>
              <w:rPr>
                <w:rFonts w:hint="eastAsia"/>
                <w:kern w:val="0"/>
                <w:sz w:val="24"/>
                <w:szCs w:val="20"/>
                <w:lang w:val="zh-CN"/>
              </w:rPr>
              <w:t>会议名称</w:t>
            </w:r>
          </w:p>
        </w:tc>
        <w:tc>
          <w:tcPr>
            <w:tcW w:w="6309" w:type="dxa"/>
            <w:noWrap/>
          </w:tcPr>
          <w:p>
            <w:pPr>
              <w:ind w:firstLine="480"/>
              <w:rPr>
                <w:kern w:val="0"/>
                <w:sz w:val="24"/>
                <w:szCs w:val="20"/>
                <w:lang w:val="zh-CN"/>
              </w:rPr>
            </w:pPr>
            <w:r>
              <w:rPr>
                <w:kern w:val="0"/>
                <w:sz w:val="24"/>
                <w:szCs w:val="20"/>
                <w:lang w:val="zh-CN"/>
              </w:rPr>
              <w:t>（</w:t>
            </w:r>
            <w:r>
              <w:rPr>
                <w:rFonts w:hint="eastAsia"/>
                <w:kern w:val="0"/>
                <w:sz w:val="24"/>
                <w:szCs w:val="20"/>
                <w:lang w:val="zh-CN"/>
              </w:rPr>
              <w:t>和发起会议一致</w:t>
            </w:r>
            <w:r>
              <w:rPr>
                <w:kern w:val="0"/>
                <w:sz w:val="24"/>
                <w:szCs w:val="20"/>
                <w:lang w:val="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9" w:type="dxa"/>
            <w:noWrap/>
          </w:tcPr>
          <w:p>
            <w:pPr>
              <w:ind w:firstLine="34"/>
              <w:rPr>
                <w:kern w:val="0"/>
                <w:sz w:val="24"/>
                <w:szCs w:val="20"/>
                <w:lang w:val="zh-CN"/>
              </w:rPr>
            </w:pPr>
            <w:r>
              <w:rPr>
                <w:rFonts w:hint="eastAsia"/>
                <w:kern w:val="0"/>
                <w:sz w:val="24"/>
                <w:szCs w:val="20"/>
                <w:lang w:val="zh-CN"/>
              </w:rPr>
              <w:t>会议类型</w:t>
            </w:r>
          </w:p>
        </w:tc>
        <w:tc>
          <w:tcPr>
            <w:tcW w:w="6309" w:type="dxa"/>
            <w:noWrap/>
          </w:tcPr>
          <w:p>
            <w:pPr>
              <w:ind w:firstLine="480"/>
              <w:rPr>
                <w:kern w:val="0"/>
                <w:sz w:val="24"/>
                <w:szCs w:val="20"/>
                <w:lang w:val="zh-CN"/>
              </w:rPr>
            </w:pPr>
            <w:r>
              <w:rPr>
                <w:rFonts w:hint="eastAsia"/>
                <w:kern w:val="0"/>
                <w:sz w:val="24"/>
                <w:szCs w:val="20"/>
                <w:lang w:val="zh-CN"/>
              </w:rPr>
              <w:t>党员大会、支委会、党小组会、党课、其他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9" w:type="dxa"/>
            <w:noWrap/>
          </w:tcPr>
          <w:p>
            <w:pPr>
              <w:ind w:firstLine="34"/>
              <w:rPr>
                <w:kern w:val="0"/>
                <w:sz w:val="24"/>
                <w:szCs w:val="20"/>
                <w:lang w:val="zh-CN"/>
              </w:rPr>
            </w:pPr>
            <w:r>
              <w:rPr>
                <w:rFonts w:hint="eastAsia"/>
                <w:kern w:val="0"/>
                <w:sz w:val="24"/>
                <w:szCs w:val="20"/>
                <w:lang w:val="zh-CN"/>
              </w:rPr>
              <w:t>主题</w:t>
            </w:r>
          </w:p>
        </w:tc>
        <w:tc>
          <w:tcPr>
            <w:tcW w:w="6309" w:type="dxa"/>
            <w:noWrap/>
          </w:tcPr>
          <w:p>
            <w:pPr>
              <w:ind w:firstLine="480"/>
              <w:rPr>
                <w:kern w:val="0"/>
                <w:sz w:val="24"/>
                <w:szCs w:val="20"/>
                <w:lang w:val="zh-CN"/>
              </w:rPr>
            </w:pPr>
            <w:r>
              <w:rPr>
                <w:rFonts w:hint="eastAsia"/>
                <w:kern w:val="0"/>
                <w:sz w:val="24"/>
                <w:szCs w:val="20"/>
                <w:lang w:val="zh-CN"/>
              </w:rPr>
              <w:t>组织生活会、民主生活会、民主评议、主题党日、集中学习、报告工作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9" w:type="dxa"/>
            <w:noWrap/>
          </w:tcPr>
          <w:p>
            <w:pPr>
              <w:ind w:firstLine="34"/>
              <w:rPr>
                <w:kern w:val="0"/>
                <w:sz w:val="24"/>
                <w:szCs w:val="20"/>
                <w:lang w:val="zh-CN"/>
              </w:rPr>
            </w:pPr>
            <w:r>
              <w:rPr>
                <w:rFonts w:hint="eastAsia"/>
                <w:kern w:val="0"/>
                <w:sz w:val="24"/>
                <w:szCs w:val="20"/>
                <w:lang w:val="zh-CN"/>
              </w:rPr>
              <w:t>召开时间</w:t>
            </w:r>
          </w:p>
        </w:tc>
        <w:tc>
          <w:tcPr>
            <w:tcW w:w="6309" w:type="dxa"/>
            <w:noWrap/>
          </w:tcPr>
          <w:p>
            <w:pPr>
              <w:ind w:firstLine="480"/>
              <w:rPr>
                <w:kern w:val="0"/>
                <w:sz w:val="24"/>
                <w:szCs w:val="20"/>
                <w:lang w:val="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9" w:type="dxa"/>
            <w:noWrap/>
          </w:tcPr>
          <w:p>
            <w:pPr>
              <w:ind w:firstLine="34"/>
              <w:rPr>
                <w:kern w:val="0"/>
                <w:sz w:val="24"/>
                <w:szCs w:val="20"/>
                <w:lang w:val="zh-CN"/>
              </w:rPr>
            </w:pPr>
            <w:r>
              <w:rPr>
                <w:rFonts w:hint="eastAsia"/>
                <w:kern w:val="0"/>
                <w:sz w:val="24"/>
                <w:szCs w:val="20"/>
                <w:lang w:val="zh-CN"/>
              </w:rPr>
              <w:t>主持人</w:t>
            </w:r>
          </w:p>
        </w:tc>
        <w:tc>
          <w:tcPr>
            <w:tcW w:w="6309" w:type="dxa"/>
            <w:noWrap/>
          </w:tcPr>
          <w:p>
            <w:pPr>
              <w:ind w:firstLine="480"/>
              <w:rPr>
                <w:kern w:val="0"/>
                <w:sz w:val="24"/>
                <w:szCs w:val="20"/>
                <w:lang w:val="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9" w:type="dxa"/>
            <w:noWrap/>
          </w:tcPr>
          <w:p>
            <w:pPr>
              <w:ind w:firstLine="34"/>
              <w:rPr>
                <w:kern w:val="0"/>
                <w:sz w:val="24"/>
                <w:szCs w:val="20"/>
                <w:lang w:val="zh-CN"/>
              </w:rPr>
            </w:pPr>
            <w:r>
              <w:rPr>
                <w:rFonts w:hint="eastAsia"/>
                <w:kern w:val="0"/>
                <w:sz w:val="24"/>
                <w:szCs w:val="20"/>
                <w:lang w:val="zh-CN"/>
              </w:rPr>
              <w:t>召开地点</w:t>
            </w:r>
          </w:p>
        </w:tc>
        <w:tc>
          <w:tcPr>
            <w:tcW w:w="6309" w:type="dxa"/>
            <w:noWrap/>
          </w:tcPr>
          <w:p>
            <w:pPr>
              <w:ind w:firstLine="480"/>
              <w:rPr>
                <w:kern w:val="0"/>
                <w:sz w:val="24"/>
                <w:szCs w:val="20"/>
                <w:lang w:val="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9" w:type="dxa"/>
            <w:noWrap/>
          </w:tcPr>
          <w:p>
            <w:pPr>
              <w:ind w:firstLine="34"/>
              <w:rPr>
                <w:kern w:val="0"/>
                <w:sz w:val="24"/>
                <w:szCs w:val="20"/>
                <w:lang w:val="zh-CN"/>
              </w:rPr>
            </w:pPr>
            <w:r>
              <w:rPr>
                <w:rFonts w:hint="eastAsia"/>
                <w:kern w:val="0"/>
                <w:sz w:val="24"/>
                <w:szCs w:val="20"/>
                <w:lang w:val="zh-CN"/>
              </w:rPr>
              <w:t>议题</w:t>
            </w:r>
          </w:p>
        </w:tc>
        <w:tc>
          <w:tcPr>
            <w:tcW w:w="6309" w:type="dxa"/>
            <w:noWrap/>
          </w:tcPr>
          <w:p>
            <w:pPr>
              <w:ind w:firstLine="480"/>
              <w:rPr>
                <w:kern w:val="0"/>
                <w:sz w:val="24"/>
                <w:szCs w:val="20"/>
                <w:lang w:val="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9" w:type="dxa"/>
            <w:noWrap/>
          </w:tcPr>
          <w:p>
            <w:pPr>
              <w:ind w:firstLine="34"/>
              <w:rPr>
                <w:kern w:val="0"/>
                <w:sz w:val="24"/>
                <w:szCs w:val="20"/>
                <w:lang w:val="zh-CN"/>
              </w:rPr>
            </w:pPr>
            <w:r>
              <w:rPr>
                <w:rFonts w:hint="eastAsia"/>
                <w:kern w:val="0"/>
                <w:sz w:val="24"/>
                <w:szCs w:val="20"/>
                <w:lang w:val="zh-CN"/>
              </w:rPr>
              <w:t>到会人员情况</w:t>
            </w:r>
          </w:p>
        </w:tc>
        <w:tc>
          <w:tcPr>
            <w:tcW w:w="6309" w:type="dxa"/>
            <w:noWrap/>
          </w:tcPr>
          <w:p>
            <w:pPr>
              <w:ind w:firstLine="480"/>
              <w:rPr>
                <w:kern w:val="0"/>
                <w:sz w:val="24"/>
                <w:szCs w:val="20"/>
              </w:rPr>
            </w:pPr>
            <w:r>
              <w:rPr>
                <w:rFonts w:hint="eastAsia"/>
                <w:kern w:val="0"/>
                <w:sz w:val="24"/>
                <w:szCs w:val="20"/>
                <w:lang w:val="zh-CN"/>
              </w:rPr>
              <w:t>实到</w:t>
            </w:r>
            <w:r>
              <w:rPr>
                <w:kern w:val="0"/>
                <w:sz w:val="24"/>
                <w:szCs w:val="20"/>
                <w:lang w:val="zh-CN"/>
              </w:rPr>
              <w:t>:**</w:t>
            </w:r>
            <w:r>
              <w:rPr>
                <w:rFonts w:hint="eastAsia"/>
                <w:kern w:val="0"/>
                <w:sz w:val="24"/>
                <w:szCs w:val="20"/>
                <w:lang w:val="zh-CN"/>
              </w:rPr>
              <w:t>人</w:t>
            </w:r>
            <w:r>
              <w:rPr>
                <w:kern w:val="0"/>
                <w:sz w:val="24"/>
                <w:szCs w:val="20"/>
              </w:rPr>
              <w:t>;</w:t>
            </w:r>
            <w:r>
              <w:rPr>
                <w:rFonts w:hint="eastAsia"/>
                <w:kern w:val="0"/>
                <w:sz w:val="24"/>
                <w:szCs w:val="20"/>
                <w:lang w:val="zh-CN"/>
              </w:rPr>
              <w:t>请假</w:t>
            </w:r>
            <w:r>
              <w:rPr>
                <w:kern w:val="0"/>
                <w:sz w:val="24"/>
                <w:szCs w:val="20"/>
                <w:lang w:val="zh-CN"/>
              </w:rPr>
              <w:t>:**</w:t>
            </w:r>
            <w:r>
              <w:rPr>
                <w:rFonts w:hint="eastAsia"/>
                <w:kern w:val="0"/>
                <w:sz w:val="24"/>
                <w:szCs w:val="20"/>
                <w:lang w:val="zh-CN"/>
              </w:rPr>
              <w:t>人</w:t>
            </w:r>
            <w:r>
              <w:rPr>
                <w:kern w:val="0"/>
                <w:sz w:val="24"/>
                <w:szCs w:val="20"/>
              </w:rPr>
              <w:t>;</w:t>
            </w:r>
            <w:r>
              <w:rPr>
                <w:rFonts w:hint="eastAsia"/>
                <w:kern w:val="0"/>
                <w:sz w:val="24"/>
                <w:szCs w:val="20"/>
                <w:lang w:val="zh-CN"/>
              </w:rPr>
              <w:t>缺席</w:t>
            </w:r>
            <w:r>
              <w:rPr>
                <w:kern w:val="0"/>
                <w:sz w:val="24"/>
                <w:szCs w:val="20"/>
                <w:lang w:val="zh-CN"/>
              </w:rPr>
              <w:t>:**</w:t>
            </w:r>
            <w:r>
              <w:rPr>
                <w:rFonts w:hint="eastAsia"/>
                <w:kern w:val="0"/>
                <w:sz w:val="24"/>
                <w:szCs w:val="20"/>
                <w:lang w:val="zh-CN"/>
              </w:rPr>
              <w:t>人；列席:</w:t>
            </w:r>
            <w:r>
              <w:rPr>
                <w:kern w:val="0"/>
                <w:sz w:val="24"/>
                <w:szCs w:val="20"/>
                <w:lang w:val="zh-CN"/>
              </w:rPr>
              <w:t>**</w:t>
            </w:r>
            <w:r>
              <w:rPr>
                <w:rFonts w:hint="eastAsia"/>
                <w:kern w:val="0"/>
                <w:sz w:val="24"/>
                <w:szCs w:val="20"/>
                <w:lang w:val="zh-CN"/>
              </w:rPr>
              <w:t>人</w:t>
            </w:r>
          </w:p>
          <w:p>
            <w:pPr>
              <w:ind w:firstLine="480"/>
              <w:rPr>
                <w:kern w:val="0"/>
                <w:sz w:val="24"/>
                <w:szCs w:val="20"/>
                <w:lang w:val="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9" w:type="dxa"/>
            <w:noWrap/>
          </w:tcPr>
          <w:p>
            <w:pPr>
              <w:ind w:firstLine="34"/>
              <w:rPr>
                <w:kern w:val="0"/>
                <w:sz w:val="24"/>
                <w:szCs w:val="20"/>
                <w:lang w:val="zh-CN"/>
              </w:rPr>
            </w:pPr>
            <w:r>
              <w:rPr>
                <w:rFonts w:hint="eastAsia"/>
                <w:kern w:val="0"/>
                <w:sz w:val="24"/>
                <w:szCs w:val="20"/>
                <w:lang w:val="zh-CN"/>
              </w:rPr>
              <w:t>会议纪要及图片上传</w:t>
            </w:r>
          </w:p>
        </w:tc>
        <w:tc>
          <w:tcPr>
            <w:tcW w:w="6309" w:type="dxa"/>
            <w:noWrap/>
          </w:tcPr>
          <w:p>
            <w:pPr>
              <w:ind w:firstLine="480"/>
              <w:rPr>
                <w:kern w:val="0"/>
                <w:sz w:val="24"/>
                <w:szCs w:val="20"/>
              </w:rPr>
            </w:pPr>
            <w:r>
              <w:rPr>
                <w:rFonts w:hint="eastAsia"/>
                <w:kern w:val="0"/>
                <w:sz w:val="24"/>
                <w:szCs w:val="20"/>
                <w:lang w:val="zh-CN"/>
              </w:rPr>
              <w:t>通过文本编辑框，可方便进行文字和图片编辑</w:t>
            </w:r>
            <w:r>
              <w:rPr>
                <w:kern w:val="0"/>
                <w:sz w:val="24"/>
                <w:szCs w:val="20"/>
                <w:lang w:val="zh-CN"/>
              </w:rPr>
              <w:t>,</w:t>
            </w:r>
            <w:r>
              <w:rPr>
                <w:rFonts w:hint="eastAsia"/>
                <w:kern w:val="0"/>
                <w:sz w:val="24"/>
                <w:szCs w:val="20"/>
                <w:lang w:val="zh-CN"/>
              </w:rPr>
              <w:t>与现有的</w:t>
            </w:r>
            <w:r>
              <w:rPr>
                <w:rFonts w:hint="eastAsia"/>
                <w:kern w:val="0"/>
                <w:sz w:val="24"/>
                <w:szCs w:val="20"/>
              </w:rPr>
              <w:t>资料上传。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9" w:type="dxa"/>
            <w:noWrap/>
          </w:tcPr>
          <w:p>
            <w:pPr>
              <w:ind w:firstLine="34"/>
              <w:rPr>
                <w:kern w:val="0"/>
                <w:sz w:val="24"/>
                <w:szCs w:val="20"/>
                <w:lang w:val="zh-CN"/>
              </w:rPr>
            </w:pPr>
            <w:r>
              <w:rPr>
                <w:rFonts w:hint="eastAsia"/>
                <w:kern w:val="0"/>
                <w:sz w:val="24"/>
                <w:szCs w:val="20"/>
                <w:lang w:val="zh-CN"/>
              </w:rPr>
              <w:t>会议附件</w:t>
            </w:r>
          </w:p>
        </w:tc>
        <w:tc>
          <w:tcPr>
            <w:tcW w:w="6309" w:type="dxa"/>
            <w:noWrap/>
          </w:tcPr>
          <w:p>
            <w:pPr>
              <w:ind w:firstLine="480"/>
              <w:rPr>
                <w:kern w:val="0"/>
                <w:sz w:val="24"/>
                <w:szCs w:val="20"/>
                <w:lang w:val="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9" w:type="dxa"/>
            <w:noWrap/>
          </w:tcPr>
          <w:p>
            <w:pPr>
              <w:ind w:firstLine="34"/>
              <w:rPr>
                <w:kern w:val="0"/>
                <w:sz w:val="24"/>
                <w:szCs w:val="20"/>
              </w:rPr>
            </w:pPr>
            <w:r>
              <w:rPr>
                <w:rFonts w:hint="eastAsia"/>
                <w:kern w:val="0"/>
                <w:sz w:val="24"/>
                <w:szCs w:val="20"/>
                <w:lang w:val="zh-CN"/>
              </w:rPr>
              <w:t>展示与</w:t>
            </w:r>
            <w:r>
              <w:rPr>
                <w:rFonts w:hint="eastAsia"/>
                <w:kern w:val="0"/>
                <w:sz w:val="24"/>
                <w:szCs w:val="20"/>
              </w:rPr>
              <w:t>归档</w:t>
            </w:r>
          </w:p>
        </w:tc>
        <w:tc>
          <w:tcPr>
            <w:tcW w:w="6309" w:type="dxa"/>
            <w:noWrap/>
          </w:tcPr>
          <w:p>
            <w:pPr>
              <w:ind w:firstLine="480"/>
              <w:rPr>
                <w:kern w:val="0"/>
                <w:sz w:val="24"/>
                <w:szCs w:val="20"/>
              </w:rPr>
            </w:pPr>
            <w:r>
              <w:rPr>
                <w:rFonts w:hint="eastAsia"/>
                <w:kern w:val="0"/>
                <w:sz w:val="24"/>
                <w:szCs w:val="20"/>
              </w:rPr>
              <w:t>将会议附件都上传完毕后</w:t>
            </w:r>
            <w:r>
              <w:rPr>
                <w:kern w:val="0"/>
                <w:sz w:val="24"/>
                <w:szCs w:val="20"/>
              </w:rPr>
              <w:t>,</w:t>
            </w:r>
            <w:r>
              <w:rPr>
                <w:rFonts w:hint="eastAsia"/>
                <w:kern w:val="0"/>
                <w:sz w:val="24"/>
                <w:szCs w:val="20"/>
              </w:rPr>
              <w:t>可以选择展示按钮</w:t>
            </w:r>
            <w:r>
              <w:rPr>
                <w:kern w:val="0"/>
                <w:sz w:val="24"/>
                <w:szCs w:val="20"/>
              </w:rPr>
              <w:t>,</w:t>
            </w:r>
            <w:r>
              <w:rPr>
                <w:rFonts w:hint="eastAsia"/>
                <w:kern w:val="0"/>
                <w:sz w:val="24"/>
                <w:szCs w:val="20"/>
              </w:rPr>
              <w:t>将会议展示在党建</w:t>
            </w:r>
            <w:r>
              <w:rPr>
                <w:kern w:val="0"/>
                <w:sz w:val="24"/>
                <w:szCs w:val="20"/>
              </w:rPr>
              <w:t>app</w:t>
            </w:r>
            <w:r>
              <w:rPr>
                <w:rFonts w:hint="eastAsia"/>
                <w:kern w:val="0"/>
                <w:sz w:val="24"/>
                <w:szCs w:val="20"/>
              </w:rPr>
              <w:t>端</w:t>
            </w:r>
            <w:r>
              <w:rPr>
                <w:kern w:val="0"/>
                <w:sz w:val="24"/>
                <w:szCs w:val="20"/>
              </w:rPr>
              <w:t>,</w:t>
            </w:r>
            <w:r>
              <w:rPr>
                <w:rFonts w:hint="eastAsia"/>
                <w:kern w:val="0"/>
                <w:sz w:val="24"/>
                <w:szCs w:val="20"/>
              </w:rPr>
              <w:t>也可以不展示</w:t>
            </w:r>
            <w:r>
              <w:rPr>
                <w:kern w:val="0"/>
                <w:sz w:val="24"/>
                <w:szCs w:val="20"/>
              </w:rPr>
              <w:t>,</w:t>
            </w:r>
            <w:r>
              <w:rPr>
                <w:rFonts w:hint="eastAsia"/>
                <w:kern w:val="0"/>
                <w:sz w:val="24"/>
                <w:szCs w:val="20"/>
              </w:rPr>
              <w:t>点击存档按钮进行存档（可在支部台账中查到）</w:t>
            </w:r>
          </w:p>
        </w:tc>
      </w:tr>
    </w:tbl>
    <w:p>
      <w:pPr>
        <w:spacing w:line="360" w:lineRule="auto"/>
        <w:jc w:val="center"/>
        <w:rPr>
          <w:sz w:val="21"/>
          <w:szCs w:val="21"/>
        </w:rPr>
      </w:pPr>
      <w:bookmarkStart w:id="135" w:name="_Toc20643_WPSOffice_Level2"/>
      <w:bookmarkStart w:id="136" w:name="_Toc531806755"/>
      <w:r>
        <w:rPr>
          <w:rFonts w:hint="eastAsia"/>
          <w:sz w:val="21"/>
          <w:szCs w:val="21"/>
        </w:rPr>
        <w:t>表3 会议归档表</w:t>
      </w:r>
    </w:p>
    <w:p>
      <w:pPr>
        <w:spacing w:line="360" w:lineRule="auto"/>
        <w:ind w:firstLine="562" w:firstLineChars="200"/>
        <w:rPr>
          <w:rFonts w:ascii="宋体" w:hAnsi="宋体" w:cs="宋体"/>
          <w:b/>
          <w:bCs/>
        </w:rPr>
      </w:pPr>
      <w:bookmarkStart w:id="137" w:name="_Toc4468_WPSOffice_Level3"/>
      <w:r>
        <w:rPr>
          <w:rFonts w:hint="eastAsia" w:ascii="宋体" w:hAnsi="宋体" w:cs="宋体"/>
          <w:b/>
          <w:bCs/>
          <w:szCs w:val="28"/>
        </w:rPr>
        <w:t>c.数据库设计</w:t>
      </w:r>
      <w:bookmarkEnd w:id="135"/>
      <w:bookmarkEnd w:id="136"/>
      <w:bookmarkEnd w:id="137"/>
    </w:p>
    <w:p>
      <w:pPr>
        <w:ind w:firstLine="560"/>
        <w:rPr>
          <w:rFonts w:ascii="宋体" w:hAnsi="宋体"/>
          <w:szCs w:val="28"/>
        </w:rPr>
      </w:pPr>
      <w:r>
        <w:rPr>
          <w:rFonts w:hint="eastAsia" w:ascii="宋体" w:hAnsi="宋体"/>
          <w:szCs w:val="28"/>
        </w:rPr>
        <w:t>(1)会议表</w:t>
      </w:r>
      <w:r>
        <w:rPr>
          <w:rFonts w:ascii="宋体" w:hAnsi="宋体"/>
          <w:szCs w:val="28"/>
        </w:rPr>
        <w:t>---meeting</w:t>
      </w:r>
    </w:p>
    <w:tbl>
      <w:tblPr>
        <w:tblStyle w:val="38"/>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1"/>
        <w:gridCol w:w="1608"/>
        <w:gridCol w:w="1284"/>
        <w:gridCol w:w="1104"/>
        <w:gridCol w:w="2040"/>
        <w:gridCol w:w="1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shd w:val="clear" w:color="auto" w:fill="BFBFBF"/>
          </w:tcPr>
          <w:p>
            <w:pPr>
              <w:pStyle w:val="16"/>
              <w:jc w:val="center"/>
            </w:pPr>
            <w:r>
              <w:rPr>
                <w:rFonts w:hint="eastAsia"/>
              </w:rPr>
              <w:t>字段说明</w:t>
            </w:r>
          </w:p>
        </w:tc>
        <w:tc>
          <w:tcPr>
            <w:tcW w:w="1608" w:type="dxa"/>
            <w:shd w:val="clear" w:color="auto" w:fill="BFBFBF"/>
          </w:tcPr>
          <w:p>
            <w:pPr>
              <w:pStyle w:val="16"/>
              <w:jc w:val="center"/>
            </w:pPr>
            <w:r>
              <w:rPr>
                <w:rFonts w:hint="eastAsia"/>
              </w:rPr>
              <w:t>字段名称</w:t>
            </w:r>
          </w:p>
        </w:tc>
        <w:tc>
          <w:tcPr>
            <w:tcW w:w="1284" w:type="dxa"/>
            <w:shd w:val="clear" w:color="auto" w:fill="BFBFBF"/>
          </w:tcPr>
          <w:p>
            <w:pPr>
              <w:pStyle w:val="16"/>
              <w:jc w:val="center"/>
            </w:pPr>
            <w:r>
              <w:rPr>
                <w:rFonts w:hint="eastAsia"/>
              </w:rPr>
              <w:t>类型</w:t>
            </w:r>
          </w:p>
        </w:tc>
        <w:tc>
          <w:tcPr>
            <w:tcW w:w="1104" w:type="dxa"/>
            <w:shd w:val="clear" w:color="auto" w:fill="BFBFBF"/>
          </w:tcPr>
          <w:p>
            <w:pPr>
              <w:pStyle w:val="16"/>
              <w:jc w:val="center"/>
            </w:pPr>
            <w:r>
              <w:rPr>
                <w:rFonts w:hint="eastAsia"/>
              </w:rPr>
              <w:t>长度</w:t>
            </w:r>
          </w:p>
        </w:tc>
        <w:tc>
          <w:tcPr>
            <w:tcW w:w="2040" w:type="dxa"/>
            <w:shd w:val="clear" w:color="auto" w:fill="BFBFBF"/>
          </w:tcPr>
          <w:p>
            <w:pPr>
              <w:pStyle w:val="16"/>
              <w:jc w:val="center"/>
            </w:pPr>
            <w:r>
              <w:rPr>
                <w:rFonts w:hint="eastAsia"/>
              </w:rPr>
              <w:t>不是null</w:t>
            </w:r>
          </w:p>
        </w:tc>
        <w:tc>
          <w:tcPr>
            <w:tcW w:w="1619" w:type="dxa"/>
            <w:shd w:val="clear" w:color="auto" w:fill="BFBFBF"/>
          </w:tcPr>
          <w:p>
            <w:pPr>
              <w:pStyle w:val="16"/>
              <w:jc w:val="center"/>
            </w:pPr>
            <w:r>
              <w:rPr>
                <w:rFonts w:hint="eastAsia"/>
              </w:rPr>
              <w:t>自增主键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会议ID</w:t>
            </w:r>
          </w:p>
        </w:tc>
        <w:tc>
          <w:tcPr>
            <w:tcW w:w="1608" w:type="dxa"/>
          </w:tcPr>
          <w:p>
            <w:pPr>
              <w:pStyle w:val="16"/>
              <w:jc w:val="center"/>
              <w:rPr>
                <w:rFonts w:ascii="宋体" w:hAnsi="宋体" w:eastAsia="宋体" w:cs="宋体"/>
              </w:rPr>
            </w:pPr>
            <w:r>
              <w:rPr>
                <w:rFonts w:hint="eastAsia" w:ascii="宋体" w:hAnsi="宋体" w:eastAsia="宋体" w:cs="宋体"/>
              </w:rPr>
              <w:t>nId</w:t>
            </w:r>
          </w:p>
        </w:tc>
        <w:tc>
          <w:tcPr>
            <w:tcW w:w="1284"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r>
              <w:rPr>
                <w:rFonts w:ascii="宋体" w:hAnsi="宋体" w:eastAsia="宋体" w:cs="宋体"/>
                <w:sz w:val="24"/>
                <w:szCs w:val="24"/>
              </w:rPr>
              <w:pict>
                <v:shape id="_x0000_i1055" o:spt="75" alt="IMG_256" type="#_x0000_t75" style="height:12.35pt;width:12.35pt;" filled="f" o:preferrelative="t" stroked="f" coordsize="21600,21600">
                  <v:path/>
                  <v:fill on="f" focussize="0,0"/>
                  <v:stroke on="f" joinstyle="miter"/>
                  <v:imagedata r:id="rId44" o:title="IMG_256"/>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会议名称</w:t>
            </w:r>
          </w:p>
        </w:tc>
        <w:tc>
          <w:tcPr>
            <w:tcW w:w="1608" w:type="dxa"/>
          </w:tcPr>
          <w:p>
            <w:pPr>
              <w:pStyle w:val="16"/>
              <w:jc w:val="center"/>
              <w:rPr>
                <w:rFonts w:ascii="宋体" w:hAnsi="宋体" w:eastAsia="宋体" w:cs="宋体"/>
              </w:rPr>
            </w:pPr>
            <w:r>
              <w:rPr>
                <w:rFonts w:hint="eastAsia" w:ascii="宋体" w:hAnsi="宋体" w:eastAsia="宋体" w:cs="宋体"/>
              </w:rPr>
              <w:t>vcName</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50</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会议地址</w:t>
            </w:r>
          </w:p>
        </w:tc>
        <w:tc>
          <w:tcPr>
            <w:tcW w:w="1608" w:type="dxa"/>
          </w:tcPr>
          <w:p>
            <w:pPr>
              <w:pStyle w:val="16"/>
              <w:jc w:val="center"/>
              <w:rPr>
                <w:rFonts w:ascii="宋体" w:hAnsi="宋体" w:eastAsia="宋体" w:cs="宋体"/>
              </w:rPr>
            </w:pPr>
            <w:r>
              <w:rPr>
                <w:rFonts w:hint="eastAsia" w:ascii="宋体" w:hAnsi="宋体" w:eastAsia="宋体" w:cs="宋体"/>
              </w:rPr>
              <w:t>vcAddress</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50</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会议类型</w:t>
            </w:r>
          </w:p>
        </w:tc>
        <w:tc>
          <w:tcPr>
            <w:tcW w:w="1608" w:type="dxa"/>
          </w:tcPr>
          <w:p>
            <w:pPr>
              <w:pStyle w:val="16"/>
              <w:jc w:val="center"/>
              <w:rPr>
                <w:rFonts w:ascii="宋体" w:hAnsi="宋体" w:eastAsia="宋体" w:cs="宋体"/>
              </w:rPr>
            </w:pPr>
            <w:r>
              <w:rPr>
                <w:rFonts w:hint="eastAsia" w:ascii="宋体" w:hAnsi="宋体" w:eastAsia="宋体" w:cs="宋体"/>
              </w:rPr>
              <w:t>vcType</w:t>
            </w:r>
          </w:p>
        </w:tc>
        <w:tc>
          <w:tcPr>
            <w:tcW w:w="1284" w:type="dxa"/>
          </w:tcPr>
          <w:p>
            <w:pPr>
              <w:pStyle w:val="16"/>
              <w:jc w:val="center"/>
              <w:rPr>
                <w:rFonts w:ascii="宋体" w:hAnsi="宋体" w:eastAsia="宋体" w:cs="宋体"/>
              </w:rPr>
            </w:pPr>
            <w:r>
              <w:rPr>
                <w:rFonts w:hint="eastAsia" w:ascii="宋体" w:hAnsi="宋体" w:eastAsia="宋体" w:cs="宋体"/>
              </w:rPr>
              <w:t>vcType</w:t>
            </w:r>
          </w:p>
        </w:tc>
        <w:tc>
          <w:tcPr>
            <w:tcW w:w="1104" w:type="dxa"/>
          </w:tcPr>
          <w:p>
            <w:pPr>
              <w:pStyle w:val="16"/>
              <w:jc w:val="center"/>
              <w:rPr>
                <w:rFonts w:ascii="宋体" w:hAnsi="宋体" w:eastAsia="宋体" w:cs="宋体"/>
              </w:rPr>
            </w:pPr>
            <w:r>
              <w:rPr>
                <w:rFonts w:hint="eastAsia" w:ascii="宋体" w:hAnsi="宋体" w:eastAsia="宋体" w:cs="宋体"/>
              </w:rPr>
              <w:t>16</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会议主题</w:t>
            </w:r>
          </w:p>
        </w:tc>
        <w:tc>
          <w:tcPr>
            <w:tcW w:w="1608" w:type="dxa"/>
          </w:tcPr>
          <w:p>
            <w:pPr>
              <w:pStyle w:val="16"/>
              <w:jc w:val="center"/>
              <w:rPr>
                <w:rFonts w:ascii="宋体" w:hAnsi="宋体" w:eastAsia="宋体" w:cs="宋体"/>
              </w:rPr>
            </w:pPr>
            <w:r>
              <w:rPr>
                <w:rFonts w:hint="eastAsia" w:ascii="宋体" w:hAnsi="宋体" w:eastAsia="宋体" w:cs="宋体"/>
              </w:rPr>
              <w:t>vcTheme</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20</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会议开始时间</w:t>
            </w:r>
          </w:p>
        </w:tc>
        <w:tc>
          <w:tcPr>
            <w:tcW w:w="1608" w:type="dxa"/>
          </w:tcPr>
          <w:p>
            <w:pPr>
              <w:pStyle w:val="16"/>
              <w:jc w:val="center"/>
              <w:rPr>
                <w:rFonts w:ascii="宋体" w:hAnsi="宋体" w:eastAsia="宋体" w:cs="宋体"/>
              </w:rPr>
            </w:pPr>
            <w:r>
              <w:rPr>
                <w:rFonts w:hint="eastAsia" w:ascii="宋体" w:hAnsi="宋体" w:eastAsia="宋体" w:cs="宋体"/>
              </w:rPr>
              <w:t>dtBegin</w:t>
            </w:r>
          </w:p>
        </w:tc>
        <w:tc>
          <w:tcPr>
            <w:tcW w:w="1284" w:type="dxa"/>
          </w:tcPr>
          <w:p>
            <w:pPr>
              <w:pStyle w:val="16"/>
              <w:jc w:val="center"/>
              <w:rPr>
                <w:rFonts w:ascii="宋体" w:hAnsi="宋体" w:eastAsia="宋体" w:cs="宋体"/>
              </w:rPr>
            </w:pPr>
            <w:r>
              <w:rPr>
                <w:rFonts w:hint="eastAsia" w:ascii="宋体" w:hAnsi="宋体" w:eastAsia="宋体" w:cs="宋体"/>
              </w:rPr>
              <w:t>datetime</w:t>
            </w:r>
          </w:p>
        </w:tc>
        <w:tc>
          <w:tcPr>
            <w:tcW w:w="1104" w:type="dxa"/>
          </w:tcPr>
          <w:p>
            <w:pPr>
              <w:pStyle w:val="16"/>
              <w:jc w:val="center"/>
              <w:rPr>
                <w:rFonts w:ascii="宋体" w:hAnsi="宋体" w:eastAsia="宋体" w:cs="宋体"/>
              </w:rPr>
            </w:pPr>
            <w:r>
              <w:rPr>
                <w:rFonts w:hint="eastAsia" w:ascii="宋体" w:hAnsi="宋体" w:eastAsia="宋体" w:cs="宋体"/>
              </w:rPr>
              <w:t>0</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主持人</w:t>
            </w:r>
          </w:p>
        </w:tc>
        <w:tc>
          <w:tcPr>
            <w:tcW w:w="1608" w:type="dxa"/>
          </w:tcPr>
          <w:p>
            <w:pPr>
              <w:pStyle w:val="16"/>
              <w:jc w:val="center"/>
              <w:rPr>
                <w:rFonts w:ascii="宋体" w:hAnsi="宋体" w:eastAsia="宋体" w:cs="宋体"/>
              </w:rPr>
            </w:pPr>
            <w:r>
              <w:rPr>
                <w:rFonts w:hint="eastAsia" w:ascii="宋体" w:hAnsi="宋体" w:eastAsia="宋体" w:cs="宋体"/>
              </w:rPr>
              <w:t>vcHost</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16</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发布人ID</w:t>
            </w:r>
          </w:p>
        </w:tc>
        <w:tc>
          <w:tcPr>
            <w:tcW w:w="1608" w:type="dxa"/>
          </w:tcPr>
          <w:p>
            <w:pPr>
              <w:pStyle w:val="16"/>
              <w:jc w:val="center"/>
              <w:rPr>
                <w:rFonts w:ascii="宋体" w:hAnsi="宋体" w:eastAsia="宋体" w:cs="宋体"/>
              </w:rPr>
            </w:pPr>
            <w:r>
              <w:rPr>
                <w:rFonts w:hint="eastAsia" w:ascii="宋体" w:hAnsi="宋体" w:eastAsia="宋体" w:cs="宋体"/>
              </w:rPr>
              <w:t>vcIssuer</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通知人员</w:t>
            </w:r>
          </w:p>
        </w:tc>
        <w:tc>
          <w:tcPr>
            <w:tcW w:w="1608" w:type="dxa"/>
          </w:tcPr>
          <w:p>
            <w:pPr>
              <w:pStyle w:val="16"/>
              <w:jc w:val="center"/>
              <w:rPr>
                <w:rFonts w:ascii="宋体" w:hAnsi="宋体" w:eastAsia="宋体" w:cs="宋体"/>
              </w:rPr>
            </w:pPr>
            <w:r>
              <w:rPr>
                <w:rFonts w:hint="eastAsia" w:ascii="宋体" w:hAnsi="宋体" w:eastAsia="宋体" w:cs="宋体"/>
              </w:rPr>
              <w:t>vcNotifier</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512</w:t>
            </w:r>
          </w:p>
        </w:tc>
        <w:tc>
          <w:tcPr>
            <w:tcW w:w="2040" w:type="dxa"/>
          </w:tcPr>
          <w:p>
            <w:pPr>
              <w:pStyle w:val="16"/>
              <w:jc w:val="center"/>
              <w:rPr>
                <w:rFonts w:ascii="宋体" w:hAnsi="宋体" w:eastAsia="宋体" w:cs="宋体"/>
              </w:rPr>
            </w:pPr>
            <w:r>
              <w:rPr>
                <w:rFonts w:hint="eastAsia" w:ascii="宋体" w:hAnsi="宋体" w:eastAsia="宋体" w:cs="宋体"/>
              </w:rPr>
              <w:sym w:font="Wingdings 2" w:char="00A3"/>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会议描述</w:t>
            </w:r>
          </w:p>
        </w:tc>
        <w:tc>
          <w:tcPr>
            <w:tcW w:w="1608" w:type="dxa"/>
          </w:tcPr>
          <w:p>
            <w:pPr>
              <w:pStyle w:val="16"/>
              <w:jc w:val="center"/>
              <w:rPr>
                <w:rFonts w:ascii="宋体" w:hAnsi="宋体" w:eastAsia="宋体" w:cs="宋体"/>
              </w:rPr>
            </w:pPr>
            <w:r>
              <w:rPr>
                <w:rFonts w:hint="eastAsia" w:ascii="宋体" w:hAnsi="宋体" w:eastAsia="宋体" w:cs="宋体"/>
              </w:rPr>
              <w:t>vcDescribe</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512</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所属机构整型ID</w:t>
            </w:r>
          </w:p>
        </w:tc>
        <w:tc>
          <w:tcPr>
            <w:tcW w:w="1608" w:type="dxa"/>
          </w:tcPr>
          <w:p>
            <w:pPr>
              <w:pStyle w:val="16"/>
              <w:jc w:val="center"/>
              <w:rPr>
                <w:rFonts w:ascii="宋体" w:hAnsi="宋体" w:eastAsia="宋体" w:cs="宋体"/>
              </w:rPr>
            </w:pPr>
            <w:r>
              <w:rPr>
                <w:rFonts w:hint="eastAsia" w:ascii="宋体" w:hAnsi="宋体" w:eastAsia="宋体" w:cs="宋体"/>
              </w:rPr>
              <w:t>nPartyId</w:t>
            </w:r>
          </w:p>
        </w:tc>
        <w:tc>
          <w:tcPr>
            <w:tcW w:w="1284"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机构层主键</w:t>
            </w:r>
          </w:p>
        </w:tc>
        <w:tc>
          <w:tcPr>
            <w:tcW w:w="1608" w:type="dxa"/>
          </w:tcPr>
          <w:p>
            <w:pPr>
              <w:pStyle w:val="16"/>
              <w:jc w:val="center"/>
              <w:rPr>
                <w:rFonts w:ascii="宋体" w:hAnsi="宋体" w:eastAsia="宋体" w:cs="宋体"/>
              </w:rPr>
            </w:pPr>
            <w:r>
              <w:rPr>
                <w:rFonts w:hint="eastAsia" w:ascii="宋体" w:hAnsi="宋体" w:eastAsia="宋体" w:cs="宋体"/>
              </w:rPr>
              <w:t>vcGroupNo</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32</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摘要附文本</w:t>
            </w:r>
          </w:p>
        </w:tc>
        <w:tc>
          <w:tcPr>
            <w:tcW w:w="1608" w:type="dxa"/>
          </w:tcPr>
          <w:p>
            <w:pPr>
              <w:pStyle w:val="16"/>
              <w:jc w:val="center"/>
              <w:rPr>
                <w:rFonts w:ascii="宋体" w:hAnsi="宋体" w:eastAsia="宋体" w:cs="宋体"/>
              </w:rPr>
            </w:pPr>
            <w:r>
              <w:rPr>
                <w:rFonts w:hint="eastAsia" w:ascii="宋体" w:hAnsi="宋体" w:eastAsia="宋体" w:cs="宋体"/>
              </w:rPr>
              <w:t>content</w:t>
            </w:r>
          </w:p>
        </w:tc>
        <w:tc>
          <w:tcPr>
            <w:tcW w:w="1284" w:type="dxa"/>
          </w:tcPr>
          <w:p>
            <w:pPr>
              <w:pStyle w:val="16"/>
              <w:jc w:val="center"/>
              <w:rPr>
                <w:rFonts w:ascii="宋体" w:hAnsi="宋体" w:eastAsia="宋体" w:cs="宋体"/>
              </w:rPr>
            </w:pPr>
            <w:r>
              <w:rPr>
                <w:rFonts w:hint="eastAsia" w:ascii="宋体" w:hAnsi="宋体" w:eastAsia="宋体" w:cs="宋体"/>
              </w:rPr>
              <w:t>mediumtext</w:t>
            </w:r>
          </w:p>
        </w:tc>
        <w:tc>
          <w:tcPr>
            <w:tcW w:w="1104" w:type="dxa"/>
          </w:tcPr>
          <w:p>
            <w:pPr>
              <w:pStyle w:val="16"/>
              <w:jc w:val="center"/>
              <w:rPr>
                <w:rFonts w:ascii="宋体" w:hAnsi="宋体" w:eastAsia="宋体" w:cs="宋体"/>
              </w:rPr>
            </w:pPr>
            <w:r>
              <w:rPr>
                <w:rFonts w:hint="eastAsia" w:ascii="宋体" w:hAnsi="宋体" w:eastAsia="宋体" w:cs="宋体"/>
              </w:rPr>
              <w:t>0</w:t>
            </w:r>
          </w:p>
        </w:tc>
        <w:tc>
          <w:tcPr>
            <w:tcW w:w="2040" w:type="dxa"/>
          </w:tcPr>
          <w:p>
            <w:pPr>
              <w:pStyle w:val="16"/>
              <w:jc w:val="center"/>
              <w:rPr>
                <w:rFonts w:ascii="宋体" w:hAnsi="宋体" w:eastAsia="宋体" w:cs="宋体"/>
              </w:rPr>
            </w:pPr>
            <w:r>
              <w:rPr>
                <w:rFonts w:hint="eastAsia" w:ascii="宋体" w:hAnsi="宋体" w:eastAsia="宋体" w:cs="宋体"/>
              </w:rPr>
              <w:sym w:font="Wingdings 2" w:char="00A3"/>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其他联系人</w:t>
            </w:r>
          </w:p>
        </w:tc>
        <w:tc>
          <w:tcPr>
            <w:tcW w:w="1608" w:type="dxa"/>
          </w:tcPr>
          <w:p>
            <w:pPr>
              <w:pStyle w:val="16"/>
              <w:jc w:val="center"/>
              <w:rPr>
                <w:rFonts w:ascii="宋体" w:hAnsi="宋体" w:eastAsia="宋体" w:cs="宋体"/>
              </w:rPr>
            </w:pPr>
            <w:r>
              <w:rPr>
                <w:rFonts w:hint="eastAsia" w:ascii="宋体" w:hAnsi="宋体" w:eastAsia="宋体" w:cs="宋体"/>
              </w:rPr>
              <w:t>otherContacts</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512</w:t>
            </w:r>
          </w:p>
        </w:tc>
        <w:tc>
          <w:tcPr>
            <w:tcW w:w="2040" w:type="dxa"/>
          </w:tcPr>
          <w:p>
            <w:pPr>
              <w:pStyle w:val="16"/>
              <w:jc w:val="center"/>
              <w:rPr>
                <w:rFonts w:ascii="宋体" w:hAnsi="宋体" w:eastAsia="宋体" w:cs="宋体"/>
              </w:rPr>
            </w:pPr>
            <w:r>
              <w:rPr>
                <w:rFonts w:hint="eastAsia" w:ascii="宋体" w:hAnsi="宋体" w:eastAsia="宋体" w:cs="宋体"/>
              </w:rPr>
              <w:sym w:font="Wingdings 2" w:char="00A3"/>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app可见</w:t>
            </w:r>
          </w:p>
        </w:tc>
        <w:tc>
          <w:tcPr>
            <w:tcW w:w="1608" w:type="dxa"/>
          </w:tcPr>
          <w:p>
            <w:pPr>
              <w:pStyle w:val="16"/>
              <w:jc w:val="center"/>
              <w:rPr>
                <w:rFonts w:ascii="宋体" w:hAnsi="宋体" w:eastAsia="宋体" w:cs="宋体"/>
              </w:rPr>
            </w:pPr>
            <w:r>
              <w:rPr>
                <w:rFonts w:hint="eastAsia" w:ascii="宋体" w:hAnsi="宋体" w:eastAsia="宋体" w:cs="宋体"/>
              </w:rPr>
              <w:t>isVisible</w:t>
            </w:r>
          </w:p>
        </w:tc>
        <w:tc>
          <w:tcPr>
            <w:tcW w:w="1284"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A3"/>
            </w:r>
          </w:p>
        </w:tc>
        <w:tc>
          <w:tcPr>
            <w:tcW w:w="1619" w:type="dxa"/>
          </w:tcPr>
          <w:p>
            <w:pPr>
              <w:pStyle w:val="16"/>
              <w:jc w:val="center"/>
              <w:rPr>
                <w:rFonts w:ascii="宋体" w:hAnsi="宋体" w:eastAsia="宋体" w:cs="宋体"/>
              </w:rPr>
            </w:pPr>
          </w:p>
        </w:tc>
      </w:tr>
    </w:tbl>
    <w:p>
      <w:pPr>
        <w:jc w:val="center"/>
        <w:rPr>
          <w:sz w:val="21"/>
          <w:szCs w:val="21"/>
        </w:rPr>
      </w:pPr>
      <w:r>
        <w:rPr>
          <w:rFonts w:hint="eastAsia"/>
          <w:sz w:val="21"/>
          <w:szCs w:val="21"/>
        </w:rPr>
        <w:t>表4 数据库会议表</w:t>
      </w:r>
    </w:p>
    <w:p>
      <w:pPr>
        <w:ind w:firstLine="560"/>
        <w:rPr>
          <w:rFonts w:ascii="宋体" w:hAnsi="宋体"/>
          <w:szCs w:val="28"/>
        </w:rPr>
      </w:pPr>
    </w:p>
    <w:p>
      <w:pPr>
        <w:ind w:firstLine="560"/>
        <w:rPr>
          <w:rFonts w:ascii="宋体" w:hAnsi="宋体"/>
          <w:szCs w:val="28"/>
        </w:rPr>
      </w:pPr>
      <w:r>
        <w:rPr>
          <w:rFonts w:hint="eastAsia" w:ascii="宋体" w:hAnsi="宋体"/>
          <w:szCs w:val="28"/>
        </w:rPr>
        <w:t>(2)会议附件表</w:t>
      </w:r>
      <w:r>
        <w:rPr>
          <w:rFonts w:ascii="宋体" w:hAnsi="宋体"/>
          <w:szCs w:val="28"/>
        </w:rPr>
        <w:t>---meeting_attachment</w:t>
      </w:r>
    </w:p>
    <w:tbl>
      <w:tblPr>
        <w:tblStyle w:val="38"/>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1"/>
        <w:gridCol w:w="1608"/>
        <w:gridCol w:w="1284"/>
        <w:gridCol w:w="1104"/>
        <w:gridCol w:w="2040"/>
        <w:gridCol w:w="1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shd w:val="clear" w:color="auto" w:fill="BFBFBF"/>
          </w:tcPr>
          <w:p>
            <w:pPr>
              <w:pStyle w:val="16"/>
              <w:jc w:val="center"/>
            </w:pPr>
            <w:r>
              <w:rPr>
                <w:rFonts w:hint="eastAsia"/>
              </w:rPr>
              <w:t>字段说明</w:t>
            </w:r>
          </w:p>
        </w:tc>
        <w:tc>
          <w:tcPr>
            <w:tcW w:w="1608" w:type="dxa"/>
            <w:shd w:val="clear" w:color="auto" w:fill="BFBFBF"/>
          </w:tcPr>
          <w:p>
            <w:pPr>
              <w:pStyle w:val="16"/>
              <w:jc w:val="center"/>
            </w:pPr>
            <w:r>
              <w:rPr>
                <w:rFonts w:hint="eastAsia"/>
              </w:rPr>
              <w:t>字段名称</w:t>
            </w:r>
          </w:p>
        </w:tc>
        <w:tc>
          <w:tcPr>
            <w:tcW w:w="1284" w:type="dxa"/>
            <w:shd w:val="clear" w:color="auto" w:fill="BFBFBF"/>
          </w:tcPr>
          <w:p>
            <w:pPr>
              <w:pStyle w:val="16"/>
              <w:jc w:val="center"/>
            </w:pPr>
            <w:r>
              <w:rPr>
                <w:rFonts w:hint="eastAsia"/>
              </w:rPr>
              <w:t>类型</w:t>
            </w:r>
          </w:p>
        </w:tc>
        <w:tc>
          <w:tcPr>
            <w:tcW w:w="1104" w:type="dxa"/>
            <w:shd w:val="clear" w:color="auto" w:fill="BFBFBF"/>
          </w:tcPr>
          <w:p>
            <w:pPr>
              <w:pStyle w:val="16"/>
              <w:jc w:val="center"/>
            </w:pPr>
            <w:r>
              <w:rPr>
                <w:rFonts w:hint="eastAsia"/>
              </w:rPr>
              <w:t>长度</w:t>
            </w:r>
          </w:p>
        </w:tc>
        <w:tc>
          <w:tcPr>
            <w:tcW w:w="2040" w:type="dxa"/>
            <w:shd w:val="clear" w:color="auto" w:fill="BFBFBF"/>
          </w:tcPr>
          <w:p>
            <w:pPr>
              <w:pStyle w:val="16"/>
              <w:jc w:val="center"/>
            </w:pPr>
            <w:r>
              <w:rPr>
                <w:rFonts w:hint="eastAsia"/>
              </w:rPr>
              <w:t>不是null</w:t>
            </w:r>
          </w:p>
        </w:tc>
        <w:tc>
          <w:tcPr>
            <w:tcW w:w="1619" w:type="dxa"/>
            <w:shd w:val="clear" w:color="auto" w:fill="BFBFBF"/>
          </w:tcPr>
          <w:p>
            <w:pPr>
              <w:pStyle w:val="16"/>
              <w:jc w:val="center"/>
            </w:pPr>
            <w:r>
              <w:rPr>
                <w:rFonts w:hint="eastAsia"/>
              </w:rPr>
              <w:t>自增主键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附件ID</w:t>
            </w:r>
          </w:p>
        </w:tc>
        <w:tc>
          <w:tcPr>
            <w:tcW w:w="1608" w:type="dxa"/>
          </w:tcPr>
          <w:p>
            <w:pPr>
              <w:pStyle w:val="16"/>
              <w:jc w:val="center"/>
              <w:rPr>
                <w:rFonts w:ascii="宋体" w:hAnsi="宋体" w:eastAsia="宋体" w:cs="宋体"/>
              </w:rPr>
            </w:pPr>
            <w:r>
              <w:rPr>
                <w:rFonts w:hint="eastAsia" w:ascii="宋体" w:hAnsi="宋体" w:eastAsia="宋体" w:cs="宋体"/>
              </w:rPr>
              <w:t>nId</w:t>
            </w:r>
          </w:p>
        </w:tc>
        <w:tc>
          <w:tcPr>
            <w:tcW w:w="1284"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r>
              <w:rPr>
                <w:rFonts w:ascii="宋体" w:hAnsi="宋体" w:eastAsia="宋体" w:cs="宋体"/>
                <w:sz w:val="24"/>
                <w:szCs w:val="24"/>
              </w:rPr>
              <w:pict>
                <v:shape id="_x0000_i1056" o:spt="75" alt="IMG_256" type="#_x0000_t75" style="height:12.35pt;width:12.35pt;" filled="f" o:preferrelative="t" stroked="f" coordsize="21600,21600">
                  <v:path/>
                  <v:fill on="f" focussize="0,0"/>
                  <v:stroke on="f" joinstyle="miter"/>
                  <v:imagedata r:id="rId44" o:title="IMG_256"/>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会议ID</w:t>
            </w:r>
          </w:p>
        </w:tc>
        <w:tc>
          <w:tcPr>
            <w:tcW w:w="1608" w:type="dxa"/>
          </w:tcPr>
          <w:p>
            <w:pPr>
              <w:pStyle w:val="16"/>
              <w:jc w:val="center"/>
              <w:rPr>
                <w:rFonts w:ascii="宋体" w:hAnsi="宋体" w:eastAsia="宋体" w:cs="宋体"/>
              </w:rPr>
            </w:pPr>
            <w:r>
              <w:rPr>
                <w:rFonts w:hint="eastAsia" w:ascii="宋体" w:hAnsi="宋体" w:eastAsia="宋体" w:cs="宋体"/>
              </w:rPr>
              <w:t>mId</w:t>
            </w:r>
          </w:p>
        </w:tc>
        <w:tc>
          <w:tcPr>
            <w:tcW w:w="1284"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附件地址</w:t>
            </w:r>
          </w:p>
        </w:tc>
        <w:tc>
          <w:tcPr>
            <w:tcW w:w="1608" w:type="dxa"/>
          </w:tcPr>
          <w:p>
            <w:pPr>
              <w:pStyle w:val="16"/>
              <w:tabs>
                <w:tab w:val="center" w:pos="756"/>
                <w:tab w:val="right" w:pos="1392"/>
              </w:tabs>
              <w:jc w:val="left"/>
              <w:rPr>
                <w:rFonts w:ascii="宋体" w:hAnsi="宋体" w:eastAsia="宋体" w:cs="宋体"/>
              </w:rPr>
            </w:pPr>
            <w:r>
              <w:rPr>
                <w:rFonts w:hint="eastAsia" w:ascii="宋体" w:hAnsi="宋体" w:eastAsia="宋体" w:cs="宋体"/>
              </w:rPr>
              <w:tab/>
            </w:r>
            <w:r>
              <w:rPr>
                <w:rFonts w:hint="eastAsia" w:ascii="宋体" w:hAnsi="宋体" w:eastAsia="宋体" w:cs="宋体"/>
              </w:rPr>
              <w:t>vcUrl</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255</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文件名称</w:t>
            </w:r>
          </w:p>
        </w:tc>
        <w:tc>
          <w:tcPr>
            <w:tcW w:w="1608" w:type="dxa"/>
          </w:tcPr>
          <w:p>
            <w:pPr>
              <w:pStyle w:val="16"/>
              <w:jc w:val="center"/>
              <w:rPr>
                <w:rFonts w:ascii="宋体" w:hAnsi="宋体" w:eastAsia="宋体" w:cs="宋体"/>
              </w:rPr>
            </w:pPr>
            <w:r>
              <w:rPr>
                <w:rFonts w:hint="eastAsia" w:ascii="宋体" w:hAnsi="宋体" w:eastAsia="宋体" w:cs="宋体"/>
              </w:rPr>
              <w:t>vcName</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255</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bl>
    <w:p>
      <w:pPr>
        <w:pStyle w:val="2"/>
        <w:jc w:val="center"/>
        <w:rPr>
          <w:sz w:val="21"/>
          <w:szCs w:val="21"/>
        </w:rPr>
      </w:pPr>
      <w:r>
        <w:rPr>
          <w:rFonts w:hint="eastAsia"/>
          <w:sz w:val="21"/>
          <w:szCs w:val="21"/>
        </w:rPr>
        <w:t>表5 数据库会议附件表</w:t>
      </w:r>
    </w:p>
    <w:p>
      <w:pPr>
        <w:ind w:firstLine="560"/>
        <w:rPr>
          <w:rFonts w:ascii="宋体" w:hAnsi="宋体"/>
          <w:szCs w:val="28"/>
        </w:rPr>
      </w:pPr>
    </w:p>
    <w:p>
      <w:pPr>
        <w:ind w:firstLine="560"/>
        <w:rPr>
          <w:rFonts w:ascii="宋体" w:hAnsi="宋体"/>
          <w:szCs w:val="28"/>
        </w:rPr>
      </w:pPr>
      <w:r>
        <w:rPr>
          <w:rFonts w:hint="eastAsia" w:ascii="宋体" w:hAnsi="宋体"/>
          <w:szCs w:val="28"/>
        </w:rPr>
        <w:t>(3)会议签到表</w:t>
      </w:r>
      <w:r>
        <w:rPr>
          <w:rFonts w:ascii="宋体" w:hAnsi="宋体"/>
          <w:szCs w:val="28"/>
        </w:rPr>
        <w:t>---meeting_signin</w:t>
      </w:r>
    </w:p>
    <w:tbl>
      <w:tblPr>
        <w:tblStyle w:val="38"/>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1"/>
        <w:gridCol w:w="1608"/>
        <w:gridCol w:w="1284"/>
        <w:gridCol w:w="1104"/>
        <w:gridCol w:w="2040"/>
        <w:gridCol w:w="1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shd w:val="clear" w:color="auto" w:fill="BFBFBF"/>
          </w:tcPr>
          <w:p>
            <w:pPr>
              <w:pStyle w:val="16"/>
              <w:jc w:val="center"/>
            </w:pPr>
            <w:r>
              <w:rPr>
                <w:rFonts w:hint="eastAsia"/>
              </w:rPr>
              <w:t>字段说明</w:t>
            </w:r>
          </w:p>
        </w:tc>
        <w:tc>
          <w:tcPr>
            <w:tcW w:w="1608" w:type="dxa"/>
            <w:shd w:val="clear" w:color="auto" w:fill="BFBFBF"/>
          </w:tcPr>
          <w:p>
            <w:pPr>
              <w:pStyle w:val="16"/>
              <w:jc w:val="center"/>
            </w:pPr>
            <w:r>
              <w:rPr>
                <w:rFonts w:hint="eastAsia"/>
              </w:rPr>
              <w:t>字段名称</w:t>
            </w:r>
          </w:p>
        </w:tc>
        <w:tc>
          <w:tcPr>
            <w:tcW w:w="1284" w:type="dxa"/>
            <w:shd w:val="clear" w:color="auto" w:fill="BFBFBF"/>
          </w:tcPr>
          <w:p>
            <w:pPr>
              <w:pStyle w:val="16"/>
              <w:jc w:val="center"/>
            </w:pPr>
            <w:r>
              <w:rPr>
                <w:rFonts w:hint="eastAsia"/>
              </w:rPr>
              <w:t>类型</w:t>
            </w:r>
          </w:p>
        </w:tc>
        <w:tc>
          <w:tcPr>
            <w:tcW w:w="1104" w:type="dxa"/>
            <w:shd w:val="clear" w:color="auto" w:fill="BFBFBF"/>
          </w:tcPr>
          <w:p>
            <w:pPr>
              <w:pStyle w:val="16"/>
              <w:jc w:val="center"/>
            </w:pPr>
            <w:r>
              <w:rPr>
                <w:rFonts w:hint="eastAsia"/>
              </w:rPr>
              <w:t>长度</w:t>
            </w:r>
          </w:p>
        </w:tc>
        <w:tc>
          <w:tcPr>
            <w:tcW w:w="2040" w:type="dxa"/>
            <w:shd w:val="clear" w:color="auto" w:fill="BFBFBF"/>
          </w:tcPr>
          <w:p>
            <w:pPr>
              <w:pStyle w:val="16"/>
              <w:jc w:val="center"/>
            </w:pPr>
            <w:r>
              <w:rPr>
                <w:rFonts w:hint="eastAsia"/>
              </w:rPr>
              <w:t>不是null</w:t>
            </w:r>
          </w:p>
        </w:tc>
        <w:tc>
          <w:tcPr>
            <w:tcW w:w="1619" w:type="dxa"/>
            <w:shd w:val="clear" w:color="auto" w:fill="BFBFBF"/>
          </w:tcPr>
          <w:p>
            <w:pPr>
              <w:pStyle w:val="16"/>
              <w:jc w:val="center"/>
            </w:pPr>
            <w:r>
              <w:rPr>
                <w:rFonts w:hint="eastAsia"/>
              </w:rPr>
              <w:t>自增主键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主键</w:t>
            </w:r>
          </w:p>
        </w:tc>
        <w:tc>
          <w:tcPr>
            <w:tcW w:w="1608" w:type="dxa"/>
          </w:tcPr>
          <w:p>
            <w:pPr>
              <w:pStyle w:val="16"/>
              <w:jc w:val="center"/>
              <w:rPr>
                <w:rFonts w:ascii="宋体" w:hAnsi="宋体" w:eastAsia="宋体" w:cs="宋体"/>
              </w:rPr>
            </w:pPr>
            <w:r>
              <w:rPr>
                <w:rFonts w:hint="eastAsia" w:ascii="宋体" w:hAnsi="宋体" w:eastAsia="宋体" w:cs="宋体"/>
              </w:rPr>
              <w:t>nId</w:t>
            </w:r>
          </w:p>
        </w:tc>
        <w:tc>
          <w:tcPr>
            <w:tcW w:w="1284"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r>
              <w:rPr>
                <w:rFonts w:ascii="宋体" w:hAnsi="宋体" w:eastAsia="宋体" w:cs="宋体"/>
                <w:sz w:val="24"/>
                <w:szCs w:val="24"/>
              </w:rPr>
              <w:pict>
                <v:shape id="_x0000_i1057" o:spt="75" alt="IMG_256" type="#_x0000_t75" style="height:12.35pt;width:12.35pt;" filled="f" o:preferrelative="t" stroked="f" coordsize="21600,21600">
                  <v:path/>
                  <v:fill on="f" focussize="0,0"/>
                  <v:stroke on="f" joinstyle="miter"/>
                  <v:imagedata r:id="rId44" o:title="IMG_256"/>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会议ID</w:t>
            </w:r>
          </w:p>
        </w:tc>
        <w:tc>
          <w:tcPr>
            <w:tcW w:w="1608" w:type="dxa"/>
          </w:tcPr>
          <w:p>
            <w:pPr>
              <w:pStyle w:val="16"/>
              <w:jc w:val="center"/>
              <w:rPr>
                <w:rFonts w:ascii="宋体" w:hAnsi="宋体" w:eastAsia="宋体" w:cs="宋体"/>
              </w:rPr>
            </w:pPr>
            <w:r>
              <w:rPr>
                <w:rFonts w:hint="eastAsia" w:ascii="宋体" w:hAnsi="宋体" w:eastAsia="宋体" w:cs="宋体"/>
              </w:rPr>
              <w:t>mId</w:t>
            </w:r>
          </w:p>
        </w:tc>
        <w:tc>
          <w:tcPr>
            <w:tcW w:w="1284"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签到人姓名</w:t>
            </w:r>
          </w:p>
        </w:tc>
        <w:tc>
          <w:tcPr>
            <w:tcW w:w="1608" w:type="dxa"/>
          </w:tcPr>
          <w:p>
            <w:pPr>
              <w:pStyle w:val="16"/>
              <w:tabs>
                <w:tab w:val="center" w:pos="756"/>
                <w:tab w:val="right" w:pos="1392"/>
              </w:tabs>
              <w:jc w:val="left"/>
              <w:rPr>
                <w:rFonts w:ascii="宋体" w:hAnsi="宋体" w:eastAsia="宋体" w:cs="宋体"/>
              </w:rPr>
            </w:pPr>
            <w:r>
              <w:rPr>
                <w:rFonts w:hint="eastAsia" w:ascii="宋体" w:hAnsi="宋体" w:eastAsia="宋体" w:cs="宋体"/>
              </w:rPr>
              <w:tab/>
            </w:r>
            <w:r>
              <w:rPr>
                <w:rFonts w:hint="eastAsia" w:ascii="宋体" w:hAnsi="宋体" w:eastAsia="宋体" w:cs="宋体"/>
              </w:rPr>
              <w:t>vcName</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10</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签到人员ID</w:t>
            </w:r>
          </w:p>
        </w:tc>
        <w:tc>
          <w:tcPr>
            <w:tcW w:w="1608" w:type="dxa"/>
          </w:tcPr>
          <w:p>
            <w:pPr>
              <w:pStyle w:val="16"/>
              <w:jc w:val="center"/>
              <w:rPr>
                <w:rFonts w:ascii="宋体" w:hAnsi="宋体" w:eastAsia="宋体" w:cs="宋体"/>
              </w:rPr>
            </w:pPr>
            <w:r>
              <w:rPr>
                <w:rFonts w:hint="eastAsia" w:ascii="宋体" w:hAnsi="宋体" w:eastAsia="宋体" w:cs="宋体"/>
              </w:rPr>
              <w:t>vcTel</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16</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签到时间</w:t>
            </w:r>
          </w:p>
        </w:tc>
        <w:tc>
          <w:tcPr>
            <w:tcW w:w="1608" w:type="dxa"/>
          </w:tcPr>
          <w:p>
            <w:pPr>
              <w:pStyle w:val="16"/>
              <w:jc w:val="center"/>
              <w:rPr>
                <w:rFonts w:ascii="宋体" w:hAnsi="宋体" w:eastAsia="宋体" w:cs="宋体"/>
              </w:rPr>
            </w:pPr>
            <w:r>
              <w:rPr>
                <w:rFonts w:hint="eastAsia" w:ascii="宋体" w:hAnsi="宋体" w:eastAsia="宋体" w:cs="宋体"/>
              </w:rPr>
              <w:t>signInTime</w:t>
            </w:r>
          </w:p>
        </w:tc>
        <w:tc>
          <w:tcPr>
            <w:tcW w:w="1284" w:type="dxa"/>
          </w:tcPr>
          <w:p>
            <w:pPr>
              <w:pStyle w:val="16"/>
              <w:jc w:val="center"/>
              <w:rPr>
                <w:rFonts w:ascii="宋体" w:hAnsi="宋体" w:eastAsia="宋体" w:cs="宋体"/>
              </w:rPr>
            </w:pPr>
            <w:r>
              <w:rPr>
                <w:rFonts w:hint="eastAsia" w:ascii="宋体" w:hAnsi="宋体" w:eastAsia="宋体" w:cs="宋体"/>
              </w:rPr>
              <w:t>datetime</w:t>
            </w:r>
          </w:p>
        </w:tc>
        <w:tc>
          <w:tcPr>
            <w:tcW w:w="1104" w:type="dxa"/>
          </w:tcPr>
          <w:p>
            <w:pPr>
              <w:pStyle w:val="16"/>
              <w:jc w:val="center"/>
              <w:rPr>
                <w:rFonts w:ascii="宋体" w:hAnsi="宋体" w:eastAsia="宋体" w:cs="宋体"/>
              </w:rPr>
            </w:pPr>
            <w:r>
              <w:rPr>
                <w:rFonts w:hint="eastAsia" w:ascii="宋体" w:hAnsi="宋体" w:eastAsia="宋体" w:cs="宋体"/>
              </w:rPr>
              <w:t>0</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bl>
    <w:p>
      <w:pPr>
        <w:pStyle w:val="2"/>
        <w:jc w:val="center"/>
        <w:rPr>
          <w:sz w:val="21"/>
          <w:szCs w:val="21"/>
        </w:rPr>
      </w:pPr>
      <w:r>
        <w:rPr>
          <w:rFonts w:hint="eastAsia"/>
          <w:sz w:val="21"/>
          <w:szCs w:val="21"/>
        </w:rPr>
        <w:t>表6 数据库会议签到表</w:t>
      </w:r>
    </w:p>
    <w:p>
      <w:pPr>
        <w:spacing w:line="360" w:lineRule="auto"/>
        <w:ind w:firstLine="560" w:firstLineChars="200"/>
        <w:rPr>
          <w:rFonts w:ascii="宋体" w:hAnsi="宋体"/>
          <w:szCs w:val="28"/>
        </w:rPr>
      </w:pPr>
    </w:p>
    <w:p>
      <w:pPr>
        <w:spacing w:line="360" w:lineRule="auto"/>
        <w:ind w:firstLine="560" w:firstLineChars="200"/>
        <w:rPr>
          <w:rFonts w:ascii="宋体" w:hAnsi="宋体"/>
          <w:szCs w:val="28"/>
        </w:rPr>
      </w:pPr>
      <w:r>
        <w:rPr>
          <w:rFonts w:hint="eastAsia" w:ascii="宋体" w:hAnsi="宋体"/>
          <w:szCs w:val="28"/>
        </w:rPr>
        <w:t>(4)会议请假表---meeting_leave</w:t>
      </w:r>
    </w:p>
    <w:tbl>
      <w:tblPr>
        <w:tblStyle w:val="38"/>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1"/>
        <w:gridCol w:w="1608"/>
        <w:gridCol w:w="1284"/>
        <w:gridCol w:w="1104"/>
        <w:gridCol w:w="2040"/>
        <w:gridCol w:w="1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shd w:val="clear" w:color="auto" w:fill="BFBFBF"/>
          </w:tcPr>
          <w:p>
            <w:pPr>
              <w:pStyle w:val="16"/>
              <w:jc w:val="center"/>
            </w:pPr>
            <w:r>
              <w:rPr>
                <w:rFonts w:hint="eastAsia"/>
              </w:rPr>
              <w:t>字段说明</w:t>
            </w:r>
          </w:p>
        </w:tc>
        <w:tc>
          <w:tcPr>
            <w:tcW w:w="1608" w:type="dxa"/>
            <w:shd w:val="clear" w:color="auto" w:fill="BFBFBF"/>
          </w:tcPr>
          <w:p>
            <w:pPr>
              <w:pStyle w:val="16"/>
              <w:jc w:val="center"/>
            </w:pPr>
            <w:r>
              <w:rPr>
                <w:rFonts w:hint="eastAsia"/>
              </w:rPr>
              <w:t>字段名称</w:t>
            </w:r>
          </w:p>
        </w:tc>
        <w:tc>
          <w:tcPr>
            <w:tcW w:w="1284" w:type="dxa"/>
            <w:shd w:val="clear" w:color="auto" w:fill="BFBFBF"/>
          </w:tcPr>
          <w:p>
            <w:pPr>
              <w:pStyle w:val="16"/>
              <w:jc w:val="center"/>
            </w:pPr>
            <w:r>
              <w:rPr>
                <w:rFonts w:hint="eastAsia"/>
              </w:rPr>
              <w:t>类型</w:t>
            </w:r>
          </w:p>
        </w:tc>
        <w:tc>
          <w:tcPr>
            <w:tcW w:w="1104" w:type="dxa"/>
            <w:shd w:val="clear" w:color="auto" w:fill="BFBFBF"/>
          </w:tcPr>
          <w:p>
            <w:pPr>
              <w:pStyle w:val="16"/>
              <w:jc w:val="center"/>
            </w:pPr>
            <w:r>
              <w:rPr>
                <w:rFonts w:hint="eastAsia"/>
              </w:rPr>
              <w:t>长度</w:t>
            </w:r>
          </w:p>
        </w:tc>
        <w:tc>
          <w:tcPr>
            <w:tcW w:w="2040" w:type="dxa"/>
            <w:shd w:val="clear" w:color="auto" w:fill="BFBFBF"/>
          </w:tcPr>
          <w:p>
            <w:pPr>
              <w:pStyle w:val="16"/>
              <w:jc w:val="center"/>
            </w:pPr>
            <w:r>
              <w:rPr>
                <w:rFonts w:hint="eastAsia"/>
              </w:rPr>
              <w:t>不是null</w:t>
            </w:r>
          </w:p>
        </w:tc>
        <w:tc>
          <w:tcPr>
            <w:tcW w:w="1619" w:type="dxa"/>
            <w:shd w:val="clear" w:color="auto" w:fill="BFBFBF"/>
          </w:tcPr>
          <w:p>
            <w:pPr>
              <w:pStyle w:val="16"/>
              <w:jc w:val="center"/>
            </w:pPr>
            <w:r>
              <w:rPr>
                <w:rFonts w:hint="eastAsia"/>
              </w:rPr>
              <w:t>自增主键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主键</w:t>
            </w:r>
          </w:p>
        </w:tc>
        <w:tc>
          <w:tcPr>
            <w:tcW w:w="1608" w:type="dxa"/>
          </w:tcPr>
          <w:p>
            <w:pPr>
              <w:pStyle w:val="16"/>
              <w:jc w:val="center"/>
              <w:rPr>
                <w:rFonts w:ascii="宋体" w:hAnsi="宋体" w:eastAsia="宋体" w:cs="宋体"/>
              </w:rPr>
            </w:pPr>
            <w:r>
              <w:rPr>
                <w:rFonts w:hint="eastAsia" w:ascii="宋体" w:hAnsi="宋体" w:eastAsia="宋体" w:cs="宋体"/>
              </w:rPr>
              <w:t>nId</w:t>
            </w:r>
          </w:p>
        </w:tc>
        <w:tc>
          <w:tcPr>
            <w:tcW w:w="1284"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r>
              <w:rPr>
                <w:rFonts w:ascii="宋体" w:hAnsi="宋体" w:eastAsia="宋体" w:cs="宋体"/>
                <w:sz w:val="24"/>
                <w:szCs w:val="24"/>
              </w:rPr>
              <w:pict>
                <v:shape id="_x0000_i1058" o:spt="75" alt="IMG_256" type="#_x0000_t75" style="height:12.35pt;width:12.35pt;" filled="f" o:preferrelative="t" stroked="f" coordsize="21600,21600">
                  <v:path/>
                  <v:fill on="f" focussize="0,0"/>
                  <v:stroke on="f" joinstyle="miter"/>
                  <v:imagedata r:id="rId44" o:title="IMG_256"/>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会议ID</w:t>
            </w:r>
          </w:p>
        </w:tc>
        <w:tc>
          <w:tcPr>
            <w:tcW w:w="1608" w:type="dxa"/>
          </w:tcPr>
          <w:p>
            <w:pPr>
              <w:pStyle w:val="16"/>
              <w:jc w:val="center"/>
              <w:rPr>
                <w:rFonts w:ascii="宋体" w:hAnsi="宋体" w:eastAsia="宋体" w:cs="宋体"/>
              </w:rPr>
            </w:pPr>
            <w:r>
              <w:rPr>
                <w:rFonts w:hint="eastAsia" w:ascii="宋体" w:hAnsi="宋体" w:eastAsia="宋体" w:cs="宋体"/>
              </w:rPr>
              <w:t>mId</w:t>
            </w:r>
          </w:p>
        </w:tc>
        <w:tc>
          <w:tcPr>
            <w:tcW w:w="1284"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请假人姓名</w:t>
            </w:r>
          </w:p>
        </w:tc>
        <w:tc>
          <w:tcPr>
            <w:tcW w:w="1608" w:type="dxa"/>
          </w:tcPr>
          <w:p>
            <w:pPr>
              <w:pStyle w:val="16"/>
              <w:tabs>
                <w:tab w:val="center" w:pos="756"/>
                <w:tab w:val="right" w:pos="1392"/>
              </w:tabs>
              <w:jc w:val="left"/>
              <w:rPr>
                <w:rFonts w:ascii="宋体" w:hAnsi="宋体" w:eastAsia="宋体" w:cs="宋体"/>
              </w:rPr>
            </w:pPr>
            <w:r>
              <w:rPr>
                <w:rFonts w:hint="eastAsia" w:ascii="宋体" w:hAnsi="宋体" w:eastAsia="宋体" w:cs="宋体"/>
              </w:rPr>
              <w:tab/>
            </w:r>
            <w:r>
              <w:rPr>
                <w:rFonts w:hint="eastAsia" w:ascii="宋体" w:hAnsi="宋体" w:eastAsia="宋体" w:cs="宋体"/>
              </w:rPr>
              <w:t>vcName</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10</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请假人员ID</w:t>
            </w:r>
          </w:p>
        </w:tc>
        <w:tc>
          <w:tcPr>
            <w:tcW w:w="1608" w:type="dxa"/>
          </w:tcPr>
          <w:p>
            <w:pPr>
              <w:pStyle w:val="16"/>
              <w:jc w:val="center"/>
              <w:rPr>
                <w:rFonts w:ascii="宋体" w:hAnsi="宋体" w:eastAsia="宋体" w:cs="宋体"/>
              </w:rPr>
            </w:pPr>
            <w:r>
              <w:rPr>
                <w:rFonts w:hint="eastAsia" w:ascii="宋体" w:hAnsi="宋体" w:eastAsia="宋体" w:cs="宋体"/>
              </w:rPr>
              <w:t>vcTel</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16</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请假时间</w:t>
            </w:r>
          </w:p>
        </w:tc>
        <w:tc>
          <w:tcPr>
            <w:tcW w:w="1608" w:type="dxa"/>
          </w:tcPr>
          <w:p>
            <w:pPr>
              <w:pStyle w:val="16"/>
              <w:jc w:val="center"/>
              <w:rPr>
                <w:rFonts w:ascii="宋体" w:hAnsi="宋体" w:eastAsia="宋体" w:cs="宋体"/>
              </w:rPr>
            </w:pPr>
            <w:r>
              <w:rPr>
                <w:rFonts w:hint="eastAsia" w:ascii="宋体" w:hAnsi="宋体" w:eastAsia="宋体" w:cs="宋体"/>
              </w:rPr>
              <w:t>signInTime</w:t>
            </w:r>
          </w:p>
        </w:tc>
        <w:tc>
          <w:tcPr>
            <w:tcW w:w="1284" w:type="dxa"/>
          </w:tcPr>
          <w:p>
            <w:pPr>
              <w:pStyle w:val="16"/>
              <w:jc w:val="center"/>
              <w:rPr>
                <w:rFonts w:ascii="宋体" w:hAnsi="宋体" w:eastAsia="宋体" w:cs="宋体"/>
              </w:rPr>
            </w:pPr>
            <w:r>
              <w:rPr>
                <w:rFonts w:hint="eastAsia" w:ascii="宋体" w:hAnsi="宋体" w:eastAsia="宋体" w:cs="宋体"/>
              </w:rPr>
              <w:t>datetime</w:t>
            </w:r>
          </w:p>
        </w:tc>
        <w:tc>
          <w:tcPr>
            <w:tcW w:w="1104" w:type="dxa"/>
          </w:tcPr>
          <w:p>
            <w:pPr>
              <w:pStyle w:val="16"/>
              <w:jc w:val="center"/>
              <w:rPr>
                <w:rFonts w:ascii="宋体" w:hAnsi="宋体" w:eastAsia="宋体" w:cs="宋体"/>
              </w:rPr>
            </w:pPr>
            <w:r>
              <w:rPr>
                <w:rFonts w:hint="eastAsia" w:ascii="宋体" w:hAnsi="宋体" w:eastAsia="宋体" w:cs="宋体"/>
              </w:rPr>
              <w:t>0</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处理状态</w:t>
            </w:r>
          </w:p>
        </w:tc>
        <w:tc>
          <w:tcPr>
            <w:tcW w:w="1608" w:type="dxa"/>
          </w:tcPr>
          <w:p>
            <w:pPr>
              <w:pStyle w:val="16"/>
              <w:jc w:val="center"/>
              <w:rPr>
                <w:rFonts w:ascii="宋体" w:hAnsi="宋体" w:eastAsia="宋体" w:cs="宋体"/>
              </w:rPr>
            </w:pPr>
            <w:r>
              <w:rPr>
                <w:rFonts w:hint="eastAsia" w:ascii="宋体" w:hAnsi="宋体" w:eastAsia="宋体" w:cs="宋体"/>
              </w:rPr>
              <w:t>vcStatus</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10</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请假原因</w:t>
            </w:r>
          </w:p>
        </w:tc>
        <w:tc>
          <w:tcPr>
            <w:tcW w:w="1608" w:type="dxa"/>
          </w:tcPr>
          <w:p>
            <w:pPr>
              <w:pStyle w:val="16"/>
              <w:jc w:val="center"/>
              <w:rPr>
                <w:rFonts w:ascii="宋体" w:hAnsi="宋体" w:eastAsia="宋体" w:cs="宋体"/>
              </w:rPr>
            </w:pPr>
            <w:r>
              <w:rPr>
                <w:rFonts w:hint="eastAsia" w:ascii="宋体" w:hAnsi="宋体" w:eastAsia="宋体" w:cs="宋体"/>
              </w:rPr>
              <w:t>vcReason</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255</w:t>
            </w:r>
          </w:p>
        </w:tc>
        <w:tc>
          <w:tcPr>
            <w:tcW w:w="2040" w:type="dxa"/>
          </w:tcPr>
          <w:p>
            <w:pPr>
              <w:pStyle w:val="16"/>
              <w:jc w:val="center"/>
              <w:rPr>
                <w:rFonts w:ascii="宋体" w:hAnsi="宋体" w:eastAsia="宋体" w:cs="宋体"/>
              </w:rPr>
            </w:pPr>
            <w:r>
              <w:rPr>
                <w:rFonts w:hint="eastAsia" w:ascii="宋体" w:hAnsi="宋体" w:eastAsia="宋体" w:cs="宋体"/>
              </w:rPr>
              <w:sym w:font="Wingdings 2" w:char="00A3"/>
            </w:r>
          </w:p>
        </w:tc>
        <w:tc>
          <w:tcPr>
            <w:tcW w:w="1619" w:type="dxa"/>
          </w:tcPr>
          <w:p>
            <w:pPr>
              <w:pStyle w:val="16"/>
              <w:jc w:val="center"/>
              <w:rPr>
                <w:rFonts w:ascii="宋体" w:hAnsi="宋体" w:eastAsia="宋体" w:cs="宋体"/>
              </w:rPr>
            </w:pPr>
          </w:p>
        </w:tc>
      </w:tr>
    </w:tbl>
    <w:p>
      <w:pPr>
        <w:pStyle w:val="2"/>
        <w:jc w:val="center"/>
        <w:rPr>
          <w:sz w:val="21"/>
          <w:szCs w:val="21"/>
        </w:rPr>
      </w:pPr>
      <w:r>
        <w:rPr>
          <w:rFonts w:hint="eastAsia"/>
          <w:sz w:val="21"/>
          <w:szCs w:val="21"/>
        </w:rPr>
        <w:t>表7 数据库会议请假表</w:t>
      </w:r>
    </w:p>
    <w:p>
      <w:pPr>
        <w:spacing w:line="360" w:lineRule="auto"/>
        <w:ind w:firstLine="560" w:firstLineChars="200"/>
        <w:rPr>
          <w:rFonts w:ascii="宋体" w:hAnsi="宋体"/>
          <w:szCs w:val="28"/>
        </w:rPr>
      </w:pPr>
      <w:bookmarkStart w:id="138" w:name="_Toc533164714"/>
      <w:bookmarkStart w:id="139" w:name="_Toc11597_WPSOffice_Level1"/>
      <w:bookmarkStart w:id="140" w:name="_Toc2016"/>
      <w:r>
        <w:rPr>
          <w:rFonts w:hint="eastAsia" w:ascii="宋体" w:hAnsi="宋体"/>
          <w:szCs w:val="28"/>
        </w:rPr>
        <w:t>(4)会议发言表---meeting_speak</w:t>
      </w:r>
    </w:p>
    <w:tbl>
      <w:tblPr>
        <w:tblStyle w:val="38"/>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1"/>
        <w:gridCol w:w="1608"/>
        <w:gridCol w:w="1284"/>
        <w:gridCol w:w="1104"/>
        <w:gridCol w:w="2040"/>
        <w:gridCol w:w="1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shd w:val="clear" w:color="auto" w:fill="BFBFBF"/>
          </w:tcPr>
          <w:p>
            <w:pPr>
              <w:pStyle w:val="16"/>
              <w:jc w:val="center"/>
            </w:pPr>
            <w:r>
              <w:rPr>
                <w:rFonts w:hint="eastAsia"/>
              </w:rPr>
              <w:t>字段说明</w:t>
            </w:r>
          </w:p>
        </w:tc>
        <w:tc>
          <w:tcPr>
            <w:tcW w:w="1608" w:type="dxa"/>
            <w:shd w:val="clear" w:color="auto" w:fill="BFBFBF"/>
          </w:tcPr>
          <w:p>
            <w:pPr>
              <w:pStyle w:val="16"/>
              <w:jc w:val="center"/>
            </w:pPr>
            <w:r>
              <w:rPr>
                <w:rFonts w:hint="eastAsia"/>
              </w:rPr>
              <w:t>字段名称</w:t>
            </w:r>
          </w:p>
        </w:tc>
        <w:tc>
          <w:tcPr>
            <w:tcW w:w="1284" w:type="dxa"/>
            <w:shd w:val="clear" w:color="auto" w:fill="BFBFBF"/>
          </w:tcPr>
          <w:p>
            <w:pPr>
              <w:pStyle w:val="16"/>
              <w:jc w:val="center"/>
            </w:pPr>
            <w:r>
              <w:rPr>
                <w:rFonts w:hint="eastAsia"/>
              </w:rPr>
              <w:t>类型</w:t>
            </w:r>
          </w:p>
        </w:tc>
        <w:tc>
          <w:tcPr>
            <w:tcW w:w="1104" w:type="dxa"/>
            <w:shd w:val="clear" w:color="auto" w:fill="BFBFBF"/>
          </w:tcPr>
          <w:p>
            <w:pPr>
              <w:pStyle w:val="16"/>
              <w:jc w:val="center"/>
            </w:pPr>
            <w:r>
              <w:rPr>
                <w:rFonts w:hint="eastAsia"/>
              </w:rPr>
              <w:t>长度</w:t>
            </w:r>
          </w:p>
        </w:tc>
        <w:tc>
          <w:tcPr>
            <w:tcW w:w="2040" w:type="dxa"/>
            <w:shd w:val="clear" w:color="auto" w:fill="BFBFBF"/>
          </w:tcPr>
          <w:p>
            <w:pPr>
              <w:pStyle w:val="16"/>
              <w:jc w:val="center"/>
            </w:pPr>
            <w:r>
              <w:rPr>
                <w:rFonts w:hint="eastAsia"/>
              </w:rPr>
              <w:t>不是null</w:t>
            </w:r>
          </w:p>
        </w:tc>
        <w:tc>
          <w:tcPr>
            <w:tcW w:w="1619" w:type="dxa"/>
            <w:shd w:val="clear" w:color="auto" w:fill="BFBFBF"/>
          </w:tcPr>
          <w:p>
            <w:pPr>
              <w:pStyle w:val="16"/>
              <w:jc w:val="center"/>
            </w:pPr>
            <w:r>
              <w:rPr>
                <w:rFonts w:hint="eastAsia"/>
              </w:rPr>
              <w:t>自增主键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主键</w:t>
            </w:r>
          </w:p>
        </w:tc>
        <w:tc>
          <w:tcPr>
            <w:tcW w:w="1608" w:type="dxa"/>
          </w:tcPr>
          <w:p>
            <w:pPr>
              <w:pStyle w:val="16"/>
              <w:jc w:val="center"/>
              <w:rPr>
                <w:rFonts w:ascii="宋体" w:hAnsi="宋体" w:eastAsia="宋体" w:cs="宋体"/>
              </w:rPr>
            </w:pPr>
            <w:r>
              <w:rPr>
                <w:rFonts w:hint="eastAsia" w:ascii="宋体" w:hAnsi="宋体" w:eastAsia="宋体" w:cs="宋体"/>
              </w:rPr>
              <w:t>nId</w:t>
            </w:r>
          </w:p>
        </w:tc>
        <w:tc>
          <w:tcPr>
            <w:tcW w:w="1284"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r>
              <w:rPr>
                <w:rFonts w:ascii="宋体" w:hAnsi="宋体" w:eastAsia="宋体" w:cs="宋体"/>
                <w:sz w:val="24"/>
                <w:szCs w:val="24"/>
              </w:rPr>
              <w:pict>
                <v:shape id="_x0000_i1059" o:spt="75" alt="IMG_256" type="#_x0000_t75" style="height:12.35pt;width:12.35pt;" filled="f" o:preferrelative="t" stroked="f" coordsize="21600,21600">
                  <v:path/>
                  <v:fill on="f" focussize="0,0"/>
                  <v:stroke on="f" joinstyle="miter"/>
                  <v:imagedata r:id="rId44" o:title="IMG_256"/>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会议ID</w:t>
            </w:r>
          </w:p>
        </w:tc>
        <w:tc>
          <w:tcPr>
            <w:tcW w:w="1608" w:type="dxa"/>
          </w:tcPr>
          <w:p>
            <w:pPr>
              <w:pStyle w:val="16"/>
              <w:jc w:val="center"/>
              <w:rPr>
                <w:rFonts w:ascii="宋体" w:hAnsi="宋体" w:eastAsia="宋体" w:cs="宋体"/>
              </w:rPr>
            </w:pPr>
            <w:r>
              <w:rPr>
                <w:rFonts w:hint="eastAsia" w:ascii="宋体" w:hAnsi="宋体" w:eastAsia="宋体" w:cs="宋体"/>
              </w:rPr>
              <w:t>mId</w:t>
            </w:r>
          </w:p>
        </w:tc>
        <w:tc>
          <w:tcPr>
            <w:tcW w:w="1284"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发言人姓名</w:t>
            </w:r>
          </w:p>
        </w:tc>
        <w:tc>
          <w:tcPr>
            <w:tcW w:w="1608" w:type="dxa"/>
          </w:tcPr>
          <w:p>
            <w:pPr>
              <w:pStyle w:val="16"/>
              <w:tabs>
                <w:tab w:val="center" w:pos="756"/>
                <w:tab w:val="right" w:pos="1392"/>
              </w:tabs>
              <w:jc w:val="left"/>
              <w:rPr>
                <w:rFonts w:ascii="宋体" w:hAnsi="宋体" w:eastAsia="宋体" w:cs="宋体"/>
              </w:rPr>
            </w:pPr>
            <w:r>
              <w:rPr>
                <w:rFonts w:hint="eastAsia" w:ascii="宋体" w:hAnsi="宋体" w:eastAsia="宋体" w:cs="宋体"/>
              </w:rPr>
              <w:tab/>
            </w:r>
            <w:r>
              <w:rPr>
                <w:rFonts w:hint="eastAsia" w:ascii="宋体" w:hAnsi="宋体" w:eastAsia="宋体" w:cs="宋体"/>
              </w:rPr>
              <w:t>vcName</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10</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发言人ID</w:t>
            </w:r>
          </w:p>
        </w:tc>
        <w:tc>
          <w:tcPr>
            <w:tcW w:w="1608" w:type="dxa"/>
          </w:tcPr>
          <w:p>
            <w:pPr>
              <w:pStyle w:val="16"/>
              <w:jc w:val="center"/>
              <w:rPr>
                <w:rFonts w:ascii="宋体" w:hAnsi="宋体" w:eastAsia="宋体" w:cs="宋体"/>
              </w:rPr>
            </w:pPr>
            <w:r>
              <w:rPr>
                <w:rFonts w:hint="eastAsia" w:ascii="宋体" w:hAnsi="宋体" w:eastAsia="宋体" w:cs="宋体"/>
              </w:rPr>
              <w:t>nPersonId</w:t>
            </w:r>
          </w:p>
        </w:tc>
        <w:tc>
          <w:tcPr>
            <w:tcW w:w="1284"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发言时间</w:t>
            </w:r>
          </w:p>
        </w:tc>
        <w:tc>
          <w:tcPr>
            <w:tcW w:w="1608" w:type="dxa"/>
          </w:tcPr>
          <w:p>
            <w:pPr>
              <w:pStyle w:val="16"/>
              <w:jc w:val="center"/>
              <w:rPr>
                <w:rFonts w:ascii="宋体" w:hAnsi="宋体" w:eastAsia="宋体" w:cs="宋体"/>
              </w:rPr>
            </w:pPr>
            <w:r>
              <w:rPr>
                <w:rFonts w:hint="eastAsia" w:ascii="宋体" w:hAnsi="宋体" w:eastAsia="宋体" w:cs="宋体"/>
              </w:rPr>
              <w:t>dtReg</w:t>
            </w:r>
          </w:p>
        </w:tc>
        <w:tc>
          <w:tcPr>
            <w:tcW w:w="1284" w:type="dxa"/>
          </w:tcPr>
          <w:p>
            <w:pPr>
              <w:pStyle w:val="16"/>
              <w:jc w:val="center"/>
              <w:rPr>
                <w:rFonts w:ascii="宋体" w:hAnsi="宋体" w:eastAsia="宋体" w:cs="宋体"/>
              </w:rPr>
            </w:pPr>
            <w:r>
              <w:rPr>
                <w:rFonts w:hint="eastAsia" w:ascii="宋体" w:hAnsi="宋体" w:eastAsia="宋体" w:cs="宋体"/>
              </w:rPr>
              <w:t>datetime</w:t>
            </w:r>
          </w:p>
        </w:tc>
        <w:tc>
          <w:tcPr>
            <w:tcW w:w="1104" w:type="dxa"/>
          </w:tcPr>
          <w:p>
            <w:pPr>
              <w:pStyle w:val="16"/>
              <w:jc w:val="center"/>
              <w:rPr>
                <w:rFonts w:ascii="宋体" w:hAnsi="宋体" w:eastAsia="宋体" w:cs="宋体"/>
              </w:rPr>
            </w:pPr>
            <w:r>
              <w:rPr>
                <w:rFonts w:hint="eastAsia" w:ascii="宋体" w:hAnsi="宋体" w:eastAsia="宋体" w:cs="宋体"/>
              </w:rPr>
              <w:t>0</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发言内容</w:t>
            </w:r>
          </w:p>
        </w:tc>
        <w:tc>
          <w:tcPr>
            <w:tcW w:w="1608" w:type="dxa"/>
          </w:tcPr>
          <w:p>
            <w:pPr>
              <w:pStyle w:val="16"/>
              <w:jc w:val="center"/>
              <w:rPr>
                <w:rFonts w:ascii="宋体" w:hAnsi="宋体" w:eastAsia="宋体" w:cs="宋体"/>
              </w:rPr>
            </w:pPr>
            <w:r>
              <w:rPr>
                <w:rFonts w:hint="eastAsia" w:ascii="宋体" w:hAnsi="宋体" w:eastAsia="宋体" w:cs="宋体"/>
              </w:rPr>
              <w:t>vcContent</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512</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bl>
    <w:p>
      <w:pPr>
        <w:pStyle w:val="2"/>
        <w:jc w:val="center"/>
        <w:rPr>
          <w:sz w:val="21"/>
          <w:szCs w:val="21"/>
        </w:rPr>
      </w:pPr>
      <w:r>
        <w:rPr>
          <w:rFonts w:hint="eastAsia"/>
          <w:sz w:val="21"/>
          <w:szCs w:val="21"/>
        </w:rPr>
        <w:t>表8 数据库会议发言表</w:t>
      </w:r>
    </w:p>
    <w:bookmarkEnd w:id="138"/>
    <w:bookmarkEnd w:id="139"/>
    <w:bookmarkEnd w:id="140"/>
    <w:p>
      <w:pPr>
        <w:spacing w:line="360" w:lineRule="auto"/>
        <w:ind w:firstLine="560" w:firstLineChars="200"/>
        <w:rPr>
          <w:rFonts w:ascii="宋体" w:hAnsi="宋体"/>
          <w:szCs w:val="28"/>
        </w:rPr>
      </w:pPr>
    </w:p>
    <w:p>
      <w:pPr>
        <w:pStyle w:val="2"/>
        <w:ind w:firstLine="562"/>
        <w:outlineLvl w:val="2"/>
        <w:rPr>
          <w:rFonts w:ascii="黑体" w:hAnsi="黑体" w:eastAsia="黑体" w:cs="黑体"/>
          <w:b/>
          <w:bCs/>
          <w:szCs w:val="28"/>
        </w:rPr>
      </w:pPr>
      <w:bookmarkStart w:id="141" w:name="_Toc18317"/>
      <w:r>
        <w:rPr>
          <w:rFonts w:hint="eastAsia" w:ascii="黑体" w:hAnsi="黑体" w:eastAsia="黑体" w:cs="黑体"/>
          <w:b/>
          <w:bCs/>
          <w:szCs w:val="28"/>
        </w:rPr>
        <w:t>4.3.2会议统计</w:t>
      </w:r>
      <w:bookmarkEnd w:id="141"/>
    </w:p>
    <w:p>
      <w:pPr>
        <w:pStyle w:val="2"/>
        <w:ind w:firstLine="562"/>
        <w:rPr>
          <w:rFonts w:ascii="宋体" w:hAnsi="宋体" w:cs="宋体"/>
          <w:b/>
          <w:bCs/>
          <w:szCs w:val="28"/>
        </w:rPr>
      </w:pPr>
      <w:bookmarkStart w:id="142" w:name="_Toc10233_WPSOffice_Level3"/>
      <w:r>
        <w:rPr>
          <w:rFonts w:hint="eastAsia" w:ascii="宋体" w:hAnsi="宋体" w:cs="宋体"/>
          <w:b/>
          <w:bCs/>
          <w:szCs w:val="28"/>
        </w:rPr>
        <w:t>a.设计思路</w:t>
      </w:r>
      <w:bookmarkEnd w:id="142"/>
    </w:p>
    <w:p>
      <w:pPr>
        <w:pStyle w:val="2"/>
        <w:ind w:firstLine="560"/>
        <w:rPr>
          <w:rFonts w:ascii="宋体" w:hAnsi="宋体" w:cs="宋体"/>
          <w:szCs w:val="28"/>
        </w:rPr>
      </w:pPr>
      <w:r>
        <w:rPr>
          <w:rFonts w:hint="eastAsia" w:ascii="宋体" w:hAnsi="宋体" w:cs="宋体"/>
          <w:szCs w:val="28"/>
        </w:rPr>
        <w:t>一键式统计相关会议发布次数等相关信息,减少党建职能工作人员繁琐工作量</w:t>
      </w:r>
    </w:p>
    <w:p>
      <w:pPr>
        <w:pStyle w:val="2"/>
        <w:ind w:firstLine="562"/>
        <w:rPr>
          <w:rFonts w:ascii="宋体" w:hAnsi="宋体" w:cs="宋体"/>
          <w:b/>
          <w:bCs/>
          <w:szCs w:val="28"/>
        </w:rPr>
      </w:pPr>
      <w:bookmarkStart w:id="143" w:name="_Toc5143_WPSOffice_Level3"/>
      <w:r>
        <w:rPr>
          <w:rFonts w:hint="eastAsia" w:ascii="宋体" w:hAnsi="宋体" w:cs="宋体"/>
          <w:b/>
          <w:bCs/>
          <w:szCs w:val="28"/>
        </w:rPr>
        <w:t>b.技术实现</w:t>
      </w:r>
      <w:bookmarkEnd w:id="143"/>
    </w:p>
    <w:p>
      <w:pPr>
        <w:pStyle w:val="2"/>
        <w:ind w:firstLine="0" w:firstLineChars="0"/>
      </w:pPr>
      <w:r>
        <w:pict>
          <v:shape id="_x0000_i1060" o:spt="75" type="#_x0000_t75" style="height:222.45pt;width:468pt;" filled="f" o:preferrelative="t" stroked="f" coordsize="21600,21600">
            <v:path/>
            <v:fill on="f" focussize="0,0"/>
            <v:stroke on="f" joinstyle="miter"/>
            <v:imagedata r:id="rId45" o:title=""/>
            <o:lock v:ext="edit" aspectratio="t"/>
            <w10:wrap type="none"/>
            <w10:anchorlock/>
          </v:shape>
        </w:pict>
      </w:r>
    </w:p>
    <w:p>
      <w:pPr>
        <w:pStyle w:val="2"/>
        <w:ind w:firstLine="0" w:firstLineChars="0"/>
        <w:jc w:val="center"/>
        <w:rPr>
          <w:sz w:val="21"/>
          <w:szCs w:val="21"/>
        </w:rPr>
      </w:pPr>
      <w:r>
        <w:rPr>
          <w:rFonts w:hint="eastAsia"/>
          <w:sz w:val="21"/>
          <w:szCs w:val="21"/>
        </w:rPr>
        <w:t>图31 会议统计图</w:t>
      </w:r>
    </w:p>
    <w:p>
      <w:pPr>
        <w:pStyle w:val="2"/>
        <w:ind w:firstLine="0" w:firstLineChars="0"/>
        <w:outlineLvl w:val="1"/>
        <w:rPr>
          <w:rFonts w:hint="eastAsia" w:ascii="黑体" w:hAnsi="黑体" w:eastAsia="黑体" w:cs="黑体"/>
          <w:sz w:val="32"/>
          <w:szCs w:val="32"/>
        </w:rPr>
      </w:pPr>
      <w:bookmarkStart w:id="144" w:name="_Toc14238"/>
    </w:p>
    <w:p>
      <w:pPr>
        <w:pStyle w:val="2"/>
        <w:ind w:firstLine="0" w:firstLineChars="0"/>
        <w:outlineLvl w:val="1"/>
        <w:rPr>
          <w:rFonts w:ascii="黑体" w:hAnsi="黑体" w:eastAsia="黑体" w:cs="黑体"/>
          <w:sz w:val="32"/>
          <w:szCs w:val="32"/>
        </w:rPr>
      </w:pPr>
      <w:r>
        <w:rPr>
          <w:rFonts w:hint="eastAsia" w:ascii="黑体" w:hAnsi="黑体" w:eastAsia="黑体" w:cs="黑体"/>
          <w:sz w:val="32"/>
          <w:szCs w:val="32"/>
        </w:rPr>
        <w:t>4.4发展党员管理</w:t>
      </w:r>
      <w:bookmarkEnd w:id="144"/>
    </w:p>
    <w:p>
      <w:pPr>
        <w:pStyle w:val="2"/>
        <w:ind w:firstLine="562"/>
        <w:rPr>
          <w:rFonts w:ascii="宋体" w:hAnsi="宋体" w:cs="宋体"/>
          <w:b/>
          <w:bCs/>
          <w:szCs w:val="28"/>
        </w:rPr>
      </w:pPr>
      <w:bookmarkStart w:id="145" w:name="_Toc28984_WPSOffice_Level3"/>
      <w:r>
        <w:rPr>
          <w:rFonts w:hint="eastAsia" w:ascii="宋体" w:hAnsi="宋体" w:cs="宋体"/>
          <w:b/>
          <w:bCs/>
          <w:szCs w:val="28"/>
        </w:rPr>
        <w:t>a.设计依据</w:t>
      </w:r>
      <w:bookmarkEnd w:id="145"/>
    </w:p>
    <w:p>
      <w:pPr>
        <w:pStyle w:val="2"/>
        <w:ind w:firstLine="560"/>
        <w:rPr>
          <w:rFonts w:ascii="宋体" w:hAnsi="宋体" w:cs="宋体"/>
          <w:szCs w:val="28"/>
        </w:rPr>
      </w:pPr>
      <w:r>
        <w:rPr>
          <w:rFonts w:hint="eastAsia" w:ascii="宋体" w:hAnsi="宋体" w:cs="宋体"/>
          <w:szCs w:val="28"/>
        </w:rPr>
        <w:t>(1)发展党员流程及作业指导书</w:t>
      </w:r>
    </w:p>
    <w:p>
      <w:pPr>
        <w:pStyle w:val="2"/>
        <w:ind w:firstLine="562"/>
        <w:outlineLvl w:val="2"/>
        <w:rPr>
          <w:rFonts w:ascii="黑体" w:hAnsi="黑体" w:eastAsia="黑体" w:cs="黑体"/>
          <w:b/>
          <w:bCs/>
          <w:szCs w:val="28"/>
        </w:rPr>
      </w:pPr>
      <w:bookmarkStart w:id="146" w:name="_Toc3127"/>
      <w:r>
        <w:rPr>
          <w:rFonts w:hint="eastAsia" w:ascii="黑体" w:hAnsi="黑体" w:eastAsia="黑体" w:cs="黑体"/>
          <w:b/>
          <w:bCs/>
          <w:szCs w:val="28"/>
        </w:rPr>
        <w:t>4.4.1发展党员信息</w:t>
      </w:r>
      <w:bookmarkEnd w:id="146"/>
    </w:p>
    <w:p>
      <w:pPr>
        <w:spacing w:line="360" w:lineRule="auto"/>
        <w:ind w:firstLine="562" w:firstLineChars="200"/>
        <w:rPr>
          <w:b/>
          <w:bCs/>
        </w:rPr>
      </w:pPr>
      <w:bookmarkStart w:id="147" w:name="_Toc29246_WPSOffice_Level3"/>
      <w:r>
        <w:rPr>
          <w:rFonts w:hint="eastAsia" w:ascii="宋体" w:hAnsi="宋体"/>
          <w:b/>
          <w:bCs/>
          <w:szCs w:val="28"/>
        </w:rPr>
        <w:t>a.设计思路</w:t>
      </w:r>
      <w:bookmarkEnd w:id="147"/>
    </w:p>
    <w:p>
      <w:pPr>
        <w:spacing w:line="360" w:lineRule="auto"/>
        <w:ind w:firstLine="560" w:firstLineChars="200"/>
        <w:jc w:val="left"/>
        <w:rPr>
          <w:rFonts w:ascii="宋体" w:hAnsi="宋体"/>
          <w:szCs w:val="28"/>
        </w:rPr>
      </w:pPr>
      <w:r>
        <w:rPr>
          <w:rFonts w:hint="eastAsia" w:ascii="宋体" w:hAnsi="宋体"/>
          <w:szCs w:val="28"/>
        </w:rPr>
        <w:t>党组织按要求发展党员，录入相应的材料，系统自动形成发展党员的全纪实。</w:t>
      </w:r>
    </w:p>
    <w:p>
      <w:pPr>
        <w:pStyle w:val="2"/>
        <w:ind w:left="0" w:leftChars="0" w:firstLine="0" w:firstLineChars="0"/>
        <w:rPr>
          <w:rFonts w:ascii="宋体" w:hAnsi="宋体"/>
          <w:szCs w:val="28"/>
        </w:rPr>
      </w:pPr>
    </w:p>
    <w:tbl>
      <w:tblPr>
        <w:tblStyle w:val="38"/>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pStyle w:val="2"/>
              <w:rPr>
                <w:rFonts w:ascii="宋体" w:hAnsi="宋体"/>
                <w:sz w:val="21"/>
                <w:szCs w:val="21"/>
              </w:rPr>
            </w:pPr>
            <w:r>
              <w:rPr>
                <w:rFonts w:hint="eastAsia" w:ascii="宋体" w:hAnsi="宋体"/>
                <w:sz w:val="21"/>
                <w:szCs w:val="21"/>
              </w:rPr>
              <w:t>姓名</w:t>
            </w:r>
          </w:p>
        </w:tc>
        <w:tc>
          <w:tcPr>
            <w:tcW w:w="4788" w:type="dxa"/>
          </w:tcPr>
          <w:p>
            <w:pPr>
              <w:pStyle w:val="2"/>
              <w:rPr>
                <w:rFonts w:ascii="宋体" w:hAnsi="宋体"/>
                <w:sz w:val="21"/>
                <w:szCs w:val="21"/>
              </w:rPr>
            </w:pPr>
            <w:r>
              <w:rPr>
                <w:rFonts w:hint="eastAsia" w:ascii="宋体" w:hAnsi="宋体"/>
                <w:sz w:val="21"/>
                <w:szCs w:val="21"/>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pStyle w:val="2"/>
              <w:rPr>
                <w:rFonts w:ascii="宋体" w:hAnsi="宋体"/>
                <w:sz w:val="21"/>
                <w:szCs w:val="21"/>
              </w:rPr>
            </w:pPr>
            <w:r>
              <w:rPr>
                <w:rFonts w:hint="eastAsia" w:ascii="宋体" w:hAnsi="宋体"/>
                <w:sz w:val="21"/>
                <w:szCs w:val="21"/>
              </w:rPr>
              <w:t>出生年月</w:t>
            </w:r>
          </w:p>
        </w:tc>
        <w:tc>
          <w:tcPr>
            <w:tcW w:w="4788" w:type="dxa"/>
          </w:tcPr>
          <w:p>
            <w:pPr>
              <w:pStyle w:val="2"/>
              <w:rPr>
                <w:rFonts w:ascii="宋体" w:hAnsi="宋体"/>
                <w:sz w:val="21"/>
                <w:szCs w:val="21"/>
              </w:rPr>
            </w:pPr>
            <w:r>
              <w:rPr>
                <w:rFonts w:hint="eastAsia" w:ascii="宋体" w:hAnsi="宋体"/>
                <w:sz w:val="21"/>
                <w:szCs w:val="21"/>
              </w:rPr>
              <w:t>民族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pStyle w:val="2"/>
              <w:rPr>
                <w:rFonts w:ascii="宋体" w:hAnsi="宋体"/>
                <w:sz w:val="21"/>
                <w:szCs w:val="21"/>
              </w:rPr>
            </w:pPr>
            <w:r>
              <w:rPr>
                <w:rFonts w:hint="eastAsia" w:ascii="宋体" w:hAnsi="宋体"/>
                <w:sz w:val="21"/>
                <w:szCs w:val="21"/>
              </w:rPr>
              <w:t>固定电话</w:t>
            </w:r>
          </w:p>
        </w:tc>
        <w:tc>
          <w:tcPr>
            <w:tcW w:w="4788" w:type="dxa"/>
          </w:tcPr>
          <w:p>
            <w:pPr>
              <w:pStyle w:val="2"/>
              <w:rPr>
                <w:rFonts w:ascii="宋体" w:hAnsi="宋体"/>
                <w:sz w:val="21"/>
                <w:szCs w:val="21"/>
              </w:rPr>
            </w:pPr>
            <w:r>
              <w:rPr>
                <w:rFonts w:hint="eastAsia" w:ascii="宋体" w:hAnsi="宋体"/>
                <w:sz w:val="21"/>
                <w:szCs w:val="21"/>
              </w:rPr>
              <w:t>文化程度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pStyle w:val="2"/>
              <w:rPr>
                <w:rFonts w:ascii="宋体" w:hAnsi="宋体"/>
                <w:sz w:val="21"/>
                <w:szCs w:val="21"/>
              </w:rPr>
            </w:pPr>
            <w:r>
              <w:rPr>
                <w:rFonts w:hint="eastAsia" w:ascii="宋体" w:hAnsi="宋体"/>
                <w:sz w:val="21"/>
                <w:szCs w:val="21"/>
              </w:rPr>
              <w:t>所属党委</w:t>
            </w:r>
          </w:p>
        </w:tc>
        <w:tc>
          <w:tcPr>
            <w:tcW w:w="4788" w:type="dxa"/>
          </w:tcPr>
          <w:p>
            <w:pPr>
              <w:pStyle w:val="2"/>
              <w:rPr>
                <w:rFonts w:ascii="宋体" w:hAnsi="宋体"/>
                <w:sz w:val="21"/>
                <w:szCs w:val="21"/>
              </w:rPr>
            </w:pPr>
            <w:r>
              <w:rPr>
                <w:rFonts w:hint="eastAsia" w:ascii="宋体" w:hAnsi="宋体"/>
                <w:sz w:val="21"/>
                <w:szCs w:val="21"/>
              </w:rPr>
              <w:t>所在党支部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pStyle w:val="2"/>
              <w:rPr>
                <w:rFonts w:ascii="宋体" w:hAnsi="宋体"/>
                <w:sz w:val="21"/>
                <w:szCs w:val="21"/>
              </w:rPr>
            </w:pPr>
            <w:r>
              <w:rPr>
                <w:rFonts w:hint="eastAsia" w:ascii="宋体" w:hAnsi="宋体"/>
                <w:sz w:val="21"/>
                <w:szCs w:val="21"/>
              </w:rPr>
              <w:t>工作岗位</w:t>
            </w:r>
          </w:p>
        </w:tc>
        <w:tc>
          <w:tcPr>
            <w:tcW w:w="4788" w:type="dxa"/>
          </w:tcPr>
          <w:p>
            <w:pPr>
              <w:pStyle w:val="2"/>
              <w:rPr>
                <w:rFonts w:ascii="宋体" w:hAnsi="宋体"/>
                <w:sz w:val="21"/>
                <w:szCs w:val="21"/>
              </w:rPr>
            </w:pPr>
            <w:r>
              <w:rPr>
                <w:rFonts w:hint="eastAsia" w:ascii="宋体" w:hAnsi="宋体"/>
                <w:sz w:val="21"/>
                <w:szCs w:val="21"/>
              </w:rPr>
              <w:t>申请书提交时间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pStyle w:val="2"/>
              <w:rPr>
                <w:rFonts w:ascii="宋体" w:hAnsi="宋体"/>
                <w:sz w:val="21"/>
                <w:szCs w:val="21"/>
              </w:rPr>
            </w:pPr>
            <w:r>
              <w:rPr>
                <w:rFonts w:hint="eastAsia" w:ascii="宋体" w:hAnsi="宋体"/>
                <w:sz w:val="21"/>
                <w:szCs w:val="21"/>
              </w:rPr>
              <w:t>手机号</w:t>
            </w:r>
          </w:p>
        </w:tc>
        <w:tc>
          <w:tcPr>
            <w:tcW w:w="4788" w:type="dxa"/>
          </w:tcPr>
          <w:p>
            <w:pPr>
              <w:pStyle w:val="2"/>
              <w:rPr>
                <w:rFonts w:ascii="宋体" w:hAnsi="宋体"/>
                <w:sz w:val="21"/>
                <w:szCs w:val="21"/>
              </w:rPr>
            </w:pPr>
            <w:r>
              <w:rPr>
                <w:rFonts w:hint="eastAsia" w:ascii="宋体" w:hAnsi="宋体"/>
                <w:sz w:val="21"/>
                <w:szCs w:val="21"/>
              </w:rPr>
              <w:t>公民身份证号</w:t>
            </w:r>
          </w:p>
        </w:tc>
      </w:tr>
    </w:tbl>
    <w:p>
      <w:pPr>
        <w:pStyle w:val="2"/>
        <w:jc w:val="center"/>
        <w:rPr>
          <w:rFonts w:ascii="宋体" w:hAnsi="宋体"/>
          <w:sz w:val="21"/>
          <w:szCs w:val="21"/>
        </w:rPr>
      </w:pPr>
      <w:r>
        <w:rPr>
          <w:rFonts w:hint="eastAsia" w:ascii="宋体" w:hAnsi="宋体"/>
          <w:sz w:val="21"/>
          <w:szCs w:val="21"/>
        </w:rPr>
        <w:t>表9 新增发展党员信息表</w:t>
      </w:r>
    </w:p>
    <w:p>
      <w:pPr>
        <w:spacing w:line="360" w:lineRule="auto"/>
        <w:ind w:firstLine="562" w:firstLineChars="200"/>
        <w:rPr>
          <w:rFonts w:ascii="宋体" w:hAnsi="宋体"/>
          <w:b/>
          <w:bCs/>
          <w:szCs w:val="28"/>
        </w:rPr>
      </w:pPr>
      <w:bookmarkStart w:id="148" w:name="_Toc542_WPSOffice_Level3"/>
      <w:r>
        <w:rPr>
          <w:rFonts w:hint="eastAsia" w:ascii="宋体" w:hAnsi="宋体"/>
          <w:b/>
          <w:bCs/>
          <w:szCs w:val="28"/>
        </w:rPr>
        <w:t>b.技术实现</w:t>
      </w:r>
      <w:bookmarkEnd w:id="148"/>
    </w:p>
    <w:p>
      <w:pPr>
        <w:pStyle w:val="2"/>
        <w:ind w:firstLine="0" w:firstLineChars="0"/>
      </w:pPr>
      <w:r>
        <w:pict>
          <v:shape id="_x0000_i1061" o:spt="75" type="#_x0000_t75" style="height:222.45pt;width:468pt;" filled="f" o:preferrelative="t" stroked="f" coordsize="21600,21600">
            <v:path/>
            <v:fill on="f" focussize="0,0"/>
            <v:stroke on="f" joinstyle="miter"/>
            <v:imagedata r:id="rId46" o:title=""/>
            <o:lock v:ext="edit" aspectratio="t"/>
            <w10:wrap type="none"/>
            <w10:anchorlock/>
          </v:shape>
        </w:pict>
      </w:r>
    </w:p>
    <w:p>
      <w:pPr>
        <w:pStyle w:val="2"/>
        <w:ind w:firstLine="0" w:firstLineChars="0"/>
        <w:jc w:val="center"/>
        <w:rPr>
          <w:sz w:val="21"/>
          <w:szCs w:val="21"/>
        </w:rPr>
      </w:pPr>
      <w:r>
        <w:rPr>
          <w:rFonts w:hint="eastAsia"/>
          <w:sz w:val="21"/>
          <w:szCs w:val="21"/>
        </w:rPr>
        <w:t>图32 发展党员新增信息图</w:t>
      </w:r>
    </w:p>
    <w:p>
      <w:pPr>
        <w:pStyle w:val="2"/>
        <w:ind w:firstLine="562"/>
        <w:rPr>
          <w:rFonts w:ascii="黑体" w:hAnsi="黑体" w:eastAsia="黑体" w:cs="黑体"/>
          <w:b/>
          <w:bCs/>
          <w:szCs w:val="28"/>
        </w:rPr>
      </w:pPr>
    </w:p>
    <w:p>
      <w:pPr>
        <w:pStyle w:val="2"/>
        <w:ind w:firstLine="562"/>
        <w:outlineLvl w:val="2"/>
        <w:rPr>
          <w:rFonts w:ascii="黑体" w:hAnsi="黑体" w:eastAsia="黑体" w:cs="黑体"/>
          <w:b/>
          <w:bCs/>
          <w:szCs w:val="28"/>
        </w:rPr>
      </w:pPr>
      <w:bookmarkStart w:id="149" w:name="_Toc3769"/>
      <w:r>
        <w:rPr>
          <w:rFonts w:hint="eastAsia" w:ascii="黑体" w:hAnsi="黑体" w:eastAsia="黑体" w:cs="黑体"/>
          <w:b/>
          <w:bCs/>
          <w:szCs w:val="28"/>
        </w:rPr>
        <w:t>4.4.2发展党员视图</w:t>
      </w:r>
      <w:bookmarkEnd w:id="149"/>
    </w:p>
    <w:p>
      <w:pPr>
        <w:spacing w:line="360" w:lineRule="auto"/>
        <w:ind w:firstLine="562" w:firstLineChars="200"/>
        <w:rPr>
          <w:b/>
          <w:bCs/>
        </w:rPr>
      </w:pPr>
      <w:bookmarkStart w:id="150" w:name="_Toc19418_WPSOffice_Level3"/>
      <w:r>
        <w:rPr>
          <w:rFonts w:hint="eastAsia" w:ascii="宋体" w:hAnsi="宋体"/>
          <w:b/>
          <w:bCs/>
          <w:szCs w:val="28"/>
        </w:rPr>
        <w:t>a.设计思路</w:t>
      </w:r>
      <w:bookmarkEnd w:id="150"/>
    </w:p>
    <w:p>
      <w:pPr>
        <w:pStyle w:val="2"/>
        <w:ind w:firstLine="560"/>
        <w:rPr>
          <w:rFonts w:ascii="宋体" w:hAnsi="宋体"/>
          <w:szCs w:val="28"/>
        </w:rPr>
      </w:pPr>
      <w:r>
        <w:rPr>
          <w:rFonts w:hint="eastAsia" w:ascii="宋体" w:hAnsi="宋体" w:cs="宋体"/>
          <w:szCs w:val="28"/>
        </w:rPr>
        <w:t>基于发展党员流程及作业指导书</w:t>
      </w:r>
      <w:r>
        <w:rPr>
          <w:rFonts w:hint="eastAsia" w:ascii="宋体" w:hAnsi="宋体"/>
          <w:szCs w:val="28"/>
        </w:rPr>
        <w:t>将发展党员分成5个阶段，共计28个发展环节。</w:t>
      </w:r>
    </w:p>
    <w:p>
      <w:pPr>
        <w:pStyle w:val="2"/>
        <w:ind w:firstLine="560"/>
        <w:rPr>
          <w:rFonts w:ascii="宋体" w:hAnsi="宋体"/>
          <w:szCs w:val="28"/>
        </w:rPr>
      </w:pPr>
    </w:p>
    <w:p>
      <w:pPr>
        <w:pStyle w:val="3"/>
      </w:pPr>
    </w:p>
    <w:p>
      <w:pPr>
        <w:spacing w:line="360" w:lineRule="auto"/>
        <w:jc w:val="left"/>
        <w:rPr>
          <w:rFonts w:ascii="宋体" w:eastAsia="Times New Roman"/>
          <w:color w:val="000000"/>
          <w:sz w:val="24"/>
        </w:rPr>
      </w:pPr>
      <w:r>
        <w:object>
          <v:shape id="_x0000_i1062" o:spt="75" type="#_x0000_t75" style="height:109.6pt;width:448.65pt;" o:ole="t" filled="f" o:preferrelative="t" stroked="f" coordsize="21600,21600">
            <v:path/>
            <v:fill on="f" focussize="0,0"/>
            <v:stroke on="f" joinstyle="miter"/>
            <v:imagedata r:id="rId48" o:title=""/>
            <o:lock v:ext="edit" aspectratio="t"/>
            <w10:wrap type="none"/>
            <w10:anchorlock/>
          </v:shape>
          <o:OLEObject Type="Embed" ProgID="Visio.Drawing.11" ShapeID="_x0000_i1062" DrawAspect="Content" ObjectID="_1468075725" r:id="rId47">
            <o:LockedField>false</o:LockedField>
          </o:OLEObject>
        </w:object>
      </w:r>
    </w:p>
    <w:p>
      <w:pPr>
        <w:ind w:firstLine="480"/>
        <w:rPr>
          <w:sz w:val="24"/>
          <w:lang w:val="zh-CN"/>
        </w:rPr>
      </w:pPr>
    </w:p>
    <w:p>
      <w:pPr>
        <w:spacing w:line="360" w:lineRule="auto"/>
        <w:jc w:val="center"/>
      </w:pPr>
      <w:r>
        <w:object>
          <v:shape id="_x0000_i1063" o:spt="75" type="#_x0000_t75" style="height:233.2pt;width:455.1pt;" o:ole="t" filled="f" o:preferrelative="t" stroked="f" coordsize="21600,21600">
            <v:path/>
            <v:fill on="f" focussize="0,0"/>
            <v:stroke on="f" joinstyle="miter"/>
            <v:imagedata r:id="rId50" o:title=""/>
            <o:lock v:ext="edit" aspectratio="t"/>
            <w10:wrap type="none"/>
            <w10:anchorlock/>
          </v:shape>
          <o:OLEObject Type="Embed" ProgID="Visio.Drawing.11" ShapeID="_x0000_i1063" DrawAspect="Content" ObjectID="_1468075726" r:id="rId49">
            <o:LockedField>false</o:LockedField>
          </o:OLEObject>
        </w:object>
      </w:r>
    </w:p>
    <w:p>
      <w:pPr>
        <w:pStyle w:val="2"/>
        <w:jc w:val="center"/>
        <w:rPr>
          <w:sz w:val="21"/>
          <w:szCs w:val="21"/>
        </w:rPr>
      </w:pPr>
      <w:r>
        <w:rPr>
          <w:rFonts w:hint="eastAsia"/>
          <w:sz w:val="21"/>
          <w:szCs w:val="21"/>
        </w:rPr>
        <w:t>图33 发展党员流程图</w:t>
      </w:r>
    </w:p>
    <w:p>
      <w:pPr>
        <w:pStyle w:val="2"/>
        <w:ind w:firstLine="0" w:firstLineChars="0"/>
        <w:rPr>
          <w:sz w:val="21"/>
          <w:szCs w:val="21"/>
        </w:rPr>
      </w:pPr>
    </w:p>
    <w:p>
      <w:pPr>
        <w:ind w:firstLine="562" w:firstLineChars="200"/>
        <w:rPr>
          <w:rFonts w:ascii="宋体" w:hAnsi="宋体" w:cs="宋体"/>
          <w:b/>
          <w:bCs/>
          <w:szCs w:val="28"/>
        </w:rPr>
      </w:pPr>
      <w:bookmarkStart w:id="151" w:name="_Toc17490_WPSOffice_Level3"/>
      <w:r>
        <w:rPr>
          <w:rFonts w:hint="eastAsia" w:ascii="宋体" w:hAnsi="宋体" w:cs="宋体"/>
          <w:b/>
          <w:bCs/>
          <w:szCs w:val="28"/>
        </w:rPr>
        <w:t>b.设计方案</w:t>
      </w:r>
      <w:bookmarkEnd w:id="151"/>
    </w:p>
    <w:p>
      <w:pPr>
        <w:rPr>
          <w:rFonts w:ascii="宋体" w:hAnsi="宋体" w:cs="宋体"/>
          <w:szCs w:val="28"/>
        </w:rPr>
      </w:pPr>
      <w:r>
        <w:rPr>
          <w:rFonts w:hint="eastAsia" w:ascii="宋体" w:hAnsi="宋体" w:cs="宋体"/>
          <w:szCs w:val="28"/>
        </w:rPr>
        <w:t>一、申请入党阶段：</w:t>
      </w:r>
    </w:p>
    <w:p>
      <w:pPr>
        <w:rPr>
          <w:rFonts w:ascii="宋体" w:hAnsi="宋体" w:cs="宋体"/>
          <w:szCs w:val="28"/>
        </w:rPr>
      </w:pPr>
      <w:r>
        <w:rPr>
          <w:rFonts w:hint="eastAsia" w:ascii="宋体" w:hAnsi="宋体" w:cs="宋体"/>
          <w:szCs w:val="28"/>
        </w:rPr>
        <w:t>1.递交入党申请书</w:t>
      </w:r>
    </w:p>
    <w:p>
      <w:pPr>
        <w:rPr>
          <w:rFonts w:ascii="宋体" w:hAnsi="宋体" w:cs="宋体"/>
          <w:szCs w:val="28"/>
        </w:rPr>
      </w:pPr>
      <w:r>
        <w:rPr>
          <w:rFonts w:hint="eastAsia" w:ascii="宋体" w:hAnsi="宋体" w:cs="宋体"/>
          <w:szCs w:val="28"/>
        </w:rPr>
        <w:t>党支部收到入党申请书后，支部管理员在平台添加人员信息</w:t>
      </w:r>
    </w:p>
    <w:p>
      <w:pPr>
        <w:rPr>
          <w:rFonts w:ascii="宋体" w:hAnsi="宋体" w:cs="宋体"/>
          <w:szCs w:val="28"/>
          <w:vertAlign w:val="baseline"/>
        </w:rPr>
      </w:pPr>
      <w:commentRangeStart w:id="23"/>
      <w:commentRangeStart w:id="24"/>
      <w:r>
        <w:rPr>
          <w:rFonts w:hint="eastAsia" w:ascii="宋体" w:hAnsi="宋体" w:cs="宋体"/>
          <w:szCs w:val="28"/>
        </w:rPr>
        <w:t>在发展党员流程模块里点击新增，新增内支容如下：</w:t>
      </w:r>
      <w:commentRangeEnd w:id="23"/>
      <w:r>
        <w:rPr>
          <w:rStyle w:val="37"/>
        </w:rPr>
        <w:commentReference w:id="23"/>
      </w:r>
      <w:commentRangeEnd w:id="24"/>
      <w:r>
        <w:commentReference w:id="24"/>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姓名</w:t>
            </w:r>
          </w:p>
        </w:tc>
        <w:tc>
          <w:tcPr>
            <w:tcW w:w="4788" w:type="dxa"/>
          </w:tcPr>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出生年月</w:t>
            </w:r>
          </w:p>
        </w:tc>
        <w:tc>
          <w:tcPr>
            <w:tcW w:w="4788" w:type="dxa"/>
          </w:tcPr>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民族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固定电话</w:t>
            </w:r>
          </w:p>
        </w:tc>
        <w:tc>
          <w:tcPr>
            <w:tcW w:w="4788" w:type="dxa"/>
          </w:tcPr>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文化程度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所属党委</w:t>
            </w:r>
          </w:p>
        </w:tc>
        <w:tc>
          <w:tcPr>
            <w:tcW w:w="4788" w:type="dxa"/>
          </w:tcPr>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所属党支部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工作岗位</w:t>
            </w:r>
          </w:p>
        </w:tc>
        <w:tc>
          <w:tcPr>
            <w:tcW w:w="4788" w:type="dxa"/>
          </w:tcPr>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申请书提交时间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手机号</w:t>
            </w:r>
          </w:p>
        </w:tc>
        <w:tc>
          <w:tcPr>
            <w:tcW w:w="4788" w:type="dxa"/>
          </w:tcPr>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公民身份证号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gridSpan w:val="2"/>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是否递交了入党申请书：是  否</w:t>
            </w:r>
          </w:p>
        </w:tc>
      </w:tr>
    </w:tbl>
    <w:p>
      <w:pPr>
        <w:rPr>
          <w:rFonts w:ascii="宋体" w:hAnsi="宋体" w:cs="宋体"/>
          <w:szCs w:val="28"/>
        </w:rPr>
      </w:pPr>
      <w:r>
        <w:rPr>
          <w:rFonts w:hint="eastAsia" w:ascii="宋体" w:hAnsi="宋体" w:cs="宋体"/>
          <w:szCs w:val="28"/>
        </w:rPr>
        <w:t>2.党组织派人谈话</w:t>
      </w:r>
    </w:p>
    <w:p>
      <w:pPr>
        <w:rPr>
          <w:rFonts w:hint="eastAsia" w:ascii="宋体" w:hAnsi="宋体" w:cs="宋体"/>
          <w:szCs w:val="28"/>
        </w:rPr>
      </w:pPr>
      <w:r>
        <w:rPr>
          <w:rFonts w:hint="eastAsia" w:ascii="宋体" w:hAnsi="宋体" w:cs="宋体"/>
          <w:szCs w:val="28"/>
        </w:rPr>
        <w:t>支部管理员点击该模块，添加谈话人员信息内容如下：</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pStyle w:val="2"/>
              <w:ind w:left="0" w:leftChars="0" w:firstLine="0" w:firstLineChars="0"/>
              <w:rPr>
                <w:rFonts w:hint="eastAsia" w:eastAsia="宋体"/>
                <w:sz w:val="21"/>
                <w:szCs w:val="21"/>
                <w:vertAlign w:val="baseline"/>
                <w:lang w:val="en-US" w:eastAsia="zh-CN"/>
              </w:rPr>
            </w:pPr>
            <w:r>
              <w:rPr>
                <w:rFonts w:hint="eastAsia"/>
                <w:sz w:val="21"/>
                <w:szCs w:val="21"/>
                <w:vertAlign w:val="baseline"/>
                <w:lang w:val="en-US" w:eastAsia="zh-CN"/>
              </w:rPr>
              <w:t>谈话人姓名</w:t>
            </w:r>
          </w:p>
        </w:tc>
        <w:tc>
          <w:tcPr>
            <w:tcW w:w="4788" w:type="dxa"/>
          </w:tcPr>
          <w:p>
            <w:pPr>
              <w:pStyle w:val="2"/>
              <w:ind w:left="0" w:leftChars="0" w:firstLine="0" w:firstLineChars="0"/>
              <w:rPr>
                <w:rFonts w:hint="eastAsia" w:eastAsia="宋体"/>
                <w:sz w:val="21"/>
                <w:szCs w:val="21"/>
                <w:vertAlign w:val="baseline"/>
                <w:lang w:val="en-US" w:eastAsia="zh-CN"/>
              </w:rPr>
            </w:pPr>
            <w:r>
              <w:rPr>
                <w:rFonts w:hint="eastAsia"/>
                <w:sz w:val="21"/>
                <w:szCs w:val="21"/>
                <w:vertAlign w:val="baseline"/>
                <w:lang w:val="en-US" w:eastAsia="zh-CN"/>
              </w:rPr>
              <w:t>谈话人职务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pStyle w:val="2"/>
              <w:ind w:left="0" w:leftChars="0" w:firstLine="0" w:firstLineChars="0"/>
              <w:rPr>
                <w:rFonts w:hint="eastAsia" w:eastAsia="宋体"/>
                <w:sz w:val="21"/>
                <w:szCs w:val="21"/>
                <w:vertAlign w:val="baseline"/>
                <w:lang w:val="en-US" w:eastAsia="zh-CN"/>
              </w:rPr>
            </w:pPr>
            <w:r>
              <w:rPr>
                <w:rFonts w:hint="eastAsia"/>
                <w:sz w:val="21"/>
                <w:szCs w:val="21"/>
                <w:vertAlign w:val="baseline"/>
                <w:lang w:val="en-US" w:eastAsia="zh-CN"/>
              </w:rPr>
              <w:t>谈话时间</w:t>
            </w:r>
          </w:p>
        </w:tc>
        <w:tc>
          <w:tcPr>
            <w:tcW w:w="4788" w:type="dxa"/>
          </w:tcPr>
          <w:p>
            <w:pPr>
              <w:pStyle w:val="2"/>
              <w:rPr>
                <w:sz w:val="21"/>
                <w:szCs w:val="21"/>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gridSpan w:val="2"/>
          </w:tcPr>
          <w:p>
            <w:pPr>
              <w:pStyle w:val="2"/>
              <w:ind w:left="0" w:leftChars="0" w:firstLine="0" w:firstLineChars="0"/>
              <w:rPr>
                <w:sz w:val="21"/>
                <w:szCs w:val="21"/>
                <w:vertAlign w:val="baseline"/>
                <w:lang w:val="en-US"/>
              </w:rPr>
            </w:pPr>
            <w:r>
              <w:rPr>
                <w:rFonts w:hint="eastAsia"/>
                <w:sz w:val="21"/>
                <w:szCs w:val="21"/>
                <w:vertAlign w:val="baseline"/>
                <w:lang w:val="en-US" w:eastAsia="zh-CN"/>
              </w:rPr>
              <w:t>是否了解入党人的基本情况：是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gridSpan w:val="2"/>
          </w:tcPr>
          <w:p>
            <w:pPr>
              <w:pStyle w:val="2"/>
              <w:ind w:left="0" w:leftChars="0" w:firstLine="0" w:firstLineChars="0"/>
              <w:rPr>
                <w:rFonts w:hint="eastAsia" w:eastAsia="宋体"/>
                <w:sz w:val="21"/>
                <w:szCs w:val="21"/>
                <w:vertAlign w:val="baseline"/>
                <w:lang w:val="en-US" w:eastAsia="zh-CN"/>
              </w:rPr>
            </w:pPr>
            <w:r>
              <w:rPr>
                <w:rFonts w:hint="eastAsia"/>
                <w:sz w:val="21"/>
                <w:szCs w:val="21"/>
                <w:vertAlign w:val="baseline"/>
                <w:lang w:val="en-US" w:eastAsia="zh-CN"/>
              </w:rPr>
              <w:t>是否介绍了入党条件：是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gridSpan w:val="2"/>
          </w:tcPr>
          <w:p>
            <w:pPr>
              <w:pStyle w:val="2"/>
              <w:ind w:left="0" w:leftChars="0" w:firstLine="0" w:firstLineChars="0"/>
              <w:rPr>
                <w:rFonts w:hint="eastAsia" w:eastAsia="宋体"/>
                <w:sz w:val="21"/>
                <w:szCs w:val="21"/>
                <w:vertAlign w:val="baseline"/>
                <w:lang w:val="en-US" w:eastAsia="zh-CN"/>
              </w:rPr>
            </w:pPr>
            <w:r>
              <w:rPr>
                <w:rFonts w:hint="eastAsia"/>
                <w:sz w:val="21"/>
                <w:szCs w:val="21"/>
                <w:vertAlign w:val="baseline"/>
                <w:lang w:val="en-US" w:eastAsia="zh-CN"/>
              </w:rPr>
              <w:t>是否对提交入党申请人员进行了教育引导：是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gridSpan w:val="2"/>
          </w:tcPr>
          <w:p>
            <w:pPr>
              <w:pStyle w:val="2"/>
              <w:ind w:left="0" w:leftChars="0" w:firstLine="0" w:firstLineChars="0"/>
              <w:rPr>
                <w:rFonts w:hint="eastAsia"/>
                <w:sz w:val="21"/>
                <w:szCs w:val="21"/>
                <w:vertAlign w:val="baseline"/>
                <w:lang w:val="en-US" w:eastAsia="zh-CN"/>
              </w:rPr>
            </w:pPr>
            <w:r>
              <w:rPr>
                <w:rFonts w:hint="eastAsia"/>
                <w:sz w:val="21"/>
                <w:szCs w:val="21"/>
                <w:vertAlign w:val="baseline"/>
                <w:lang w:val="en-US" w:eastAsia="zh-CN"/>
              </w:rPr>
              <w:t>是否一个月内谈话：是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gridSpan w:val="2"/>
          </w:tcPr>
          <w:p>
            <w:pPr>
              <w:pStyle w:val="2"/>
              <w:ind w:left="0" w:leftChars="0" w:firstLine="0" w:firstLineChars="0"/>
              <w:rPr>
                <w:rFonts w:hint="eastAsia"/>
                <w:sz w:val="21"/>
                <w:szCs w:val="21"/>
                <w:vertAlign w:val="baseline"/>
                <w:lang w:val="en-US" w:eastAsia="zh-CN"/>
              </w:rPr>
            </w:pPr>
            <w:r>
              <w:rPr>
                <w:rFonts w:hint="eastAsia"/>
                <w:sz w:val="21"/>
                <w:szCs w:val="21"/>
                <w:vertAlign w:val="baseline"/>
                <w:lang w:val="en-US" w:eastAsia="zh-CN"/>
              </w:rPr>
              <w:t>是否造册登记，建立档案：是  否</w:t>
            </w:r>
          </w:p>
        </w:tc>
      </w:tr>
    </w:tbl>
    <w:p>
      <w:pPr>
        <w:rPr>
          <w:rFonts w:ascii="宋体" w:hAnsi="宋体" w:cs="宋体"/>
          <w:szCs w:val="28"/>
        </w:rPr>
      </w:pPr>
    </w:p>
    <w:p>
      <w:pPr>
        <w:rPr>
          <w:rFonts w:ascii="宋体" w:hAnsi="宋体" w:cs="宋体"/>
          <w:szCs w:val="28"/>
        </w:rPr>
      </w:pPr>
      <w:r>
        <w:rPr>
          <w:rFonts w:hint="eastAsia" w:ascii="宋体" w:hAnsi="宋体" w:cs="宋体"/>
          <w:szCs w:val="28"/>
        </w:rPr>
        <w:t>二、入党积极分子的确定和培养教育</w:t>
      </w:r>
    </w:p>
    <w:p>
      <w:pPr>
        <w:rPr>
          <w:rFonts w:ascii="宋体" w:hAnsi="宋体" w:cs="宋体"/>
          <w:szCs w:val="28"/>
        </w:rPr>
      </w:pPr>
      <w:r>
        <w:rPr>
          <w:rFonts w:hint="eastAsia" w:ascii="宋体" w:hAnsi="宋体" w:cs="宋体"/>
          <w:szCs w:val="28"/>
        </w:rPr>
        <w:t>3.推荐和确定入党积极分子</w:t>
      </w:r>
    </w:p>
    <w:p>
      <w:pPr>
        <w:rPr>
          <w:rFonts w:ascii="宋体" w:hAnsi="宋体" w:cs="宋体"/>
          <w:szCs w:val="28"/>
          <w:vertAlign w:val="baseline"/>
        </w:rPr>
      </w:pPr>
      <w:r>
        <w:rPr>
          <w:rFonts w:hint="eastAsia" w:ascii="宋体" w:hAnsi="宋体" w:cs="宋体"/>
          <w:szCs w:val="28"/>
        </w:rPr>
        <w:t>支部管理员点击该模块，进行选择</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递交入党申请书是否满6个月以上：是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576"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28周岁以下团员青年是否经过团组织推荐：是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是否经过支部委员会集体研究决定：是  否</w:t>
            </w:r>
          </w:p>
        </w:tc>
      </w:tr>
    </w:tbl>
    <w:p>
      <w:pPr>
        <w:rPr>
          <w:rFonts w:ascii="宋体" w:hAnsi="宋体" w:cs="宋体"/>
          <w:szCs w:val="28"/>
        </w:rPr>
      </w:pPr>
      <w:r>
        <w:rPr>
          <w:rFonts w:hint="eastAsia" w:ascii="宋体" w:hAnsi="宋体" w:cs="宋体"/>
          <w:szCs w:val="28"/>
        </w:rPr>
        <w:t>4.上级党委备案</w:t>
      </w:r>
    </w:p>
    <w:p>
      <w:pPr>
        <w:rPr>
          <w:rFonts w:hint="eastAsia" w:ascii="宋体" w:hAnsi="宋体" w:cs="宋体"/>
          <w:szCs w:val="28"/>
        </w:rPr>
      </w:pPr>
      <w:r>
        <w:rPr>
          <w:rFonts w:hint="eastAsia" w:ascii="宋体" w:hAnsi="宋体" w:cs="宋体"/>
          <w:szCs w:val="28"/>
        </w:rPr>
        <w:t>职能部门工作人员点击该模块，进行选择:</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pStyle w:val="2"/>
              <w:ind w:left="0" w:leftChars="0" w:firstLine="0" w:firstLineChars="0"/>
              <w:rPr>
                <w:rFonts w:hint="eastAsia" w:eastAsia="宋体"/>
                <w:sz w:val="21"/>
                <w:szCs w:val="21"/>
                <w:vertAlign w:val="baseline"/>
                <w:lang w:val="en-US" w:eastAsia="zh-CN"/>
              </w:rPr>
            </w:pPr>
            <w:r>
              <w:rPr>
                <w:rFonts w:hint="eastAsia"/>
                <w:sz w:val="21"/>
                <w:szCs w:val="21"/>
                <w:vertAlign w:val="baseline"/>
                <w:lang w:val="en-US" w:eastAsia="zh-CN"/>
              </w:rPr>
              <w:t>是否发放《入党积极分子考察登记表》：是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pStyle w:val="2"/>
              <w:ind w:left="0" w:leftChars="0" w:firstLine="0" w:firstLineChars="0"/>
              <w:rPr>
                <w:rFonts w:hint="eastAsia"/>
                <w:sz w:val="21"/>
                <w:szCs w:val="21"/>
                <w:vertAlign w:val="baseline"/>
                <w:lang w:val="en-US" w:eastAsia="zh-CN"/>
              </w:rPr>
            </w:pPr>
            <w:r>
              <w:rPr>
                <w:rFonts w:hint="eastAsia"/>
                <w:sz w:val="21"/>
                <w:szCs w:val="21"/>
                <w:vertAlign w:val="baseline"/>
                <w:lang w:val="en-US" w:eastAsia="zh-CN"/>
              </w:rPr>
              <w:t>是否有完备的入党申请人的材料（包括入党申请人基本情况；推荐和推优情况；</w:t>
            </w:r>
          </w:p>
          <w:p>
            <w:pPr>
              <w:pStyle w:val="2"/>
              <w:ind w:left="0" w:leftChars="0" w:firstLine="0" w:firstLineChars="0"/>
              <w:rPr>
                <w:rFonts w:hint="eastAsia" w:eastAsia="宋体"/>
                <w:sz w:val="21"/>
                <w:szCs w:val="21"/>
                <w:vertAlign w:val="baseline"/>
                <w:lang w:val="en-US" w:eastAsia="zh-CN"/>
              </w:rPr>
            </w:pPr>
            <w:r>
              <w:rPr>
                <w:rFonts w:hint="eastAsia"/>
                <w:sz w:val="21"/>
                <w:szCs w:val="21"/>
                <w:vertAlign w:val="baseline"/>
                <w:lang w:val="en-US" w:eastAsia="zh-CN"/>
              </w:rPr>
              <w:t>支部委员会意见等）：是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pStyle w:val="2"/>
              <w:ind w:left="0" w:leftChars="0" w:firstLine="0" w:firstLineChars="0"/>
              <w:rPr>
                <w:rFonts w:hint="eastAsia" w:eastAsia="宋体"/>
                <w:sz w:val="21"/>
                <w:szCs w:val="21"/>
                <w:vertAlign w:val="baseline"/>
                <w:lang w:val="en-US" w:eastAsia="zh-CN"/>
              </w:rPr>
            </w:pPr>
            <w:r>
              <w:rPr>
                <w:rFonts w:hint="eastAsia"/>
                <w:sz w:val="21"/>
                <w:szCs w:val="21"/>
                <w:vertAlign w:val="baseline"/>
                <w:lang w:val="en-US" w:eastAsia="zh-CN"/>
              </w:rPr>
              <w:t>是否完成上级党委备案：是  否</w:t>
            </w:r>
          </w:p>
        </w:tc>
      </w:tr>
    </w:tbl>
    <w:p>
      <w:pPr>
        <w:rPr>
          <w:rFonts w:ascii="宋体" w:hAnsi="宋体" w:cs="宋体"/>
          <w:szCs w:val="28"/>
        </w:rPr>
      </w:pPr>
      <w:r>
        <w:rPr>
          <w:rFonts w:hint="eastAsia" w:ascii="宋体" w:hAnsi="宋体" w:cs="宋体"/>
          <w:szCs w:val="28"/>
        </w:rPr>
        <w:t>5.指定培养联系人</w:t>
      </w:r>
    </w:p>
    <w:p>
      <w:pPr>
        <w:rPr>
          <w:rFonts w:ascii="宋体" w:hAnsi="宋体" w:cs="宋体"/>
          <w:szCs w:val="28"/>
          <w:vertAlign w:val="baseline"/>
        </w:rPr>
      </w:pPr>
      <w:r>
        <w:rPr>
          <w:rFonts w:hint="eastAsia" w:ascii="宋体" w:hAnsi="宋体" w:cs="宋体"/>
          <w:szCs w:val="28"/>
        </w:rPr>
        <w:t>支部管理员点击该模块，录入培养联系人信息(1-2人)：</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联系人1姓名</w:t>
            </w:r>
          </w:p>
        </w:tc>
        <w:tc>
          <w:tcPr>
            <w:tcW w:w="4788"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联系人1性别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联系人1出生年月</w:t>
            </w:r>
          </w:p>
        </w:tc>
        <w:tc>
          <w:tcPr>
            <w:tcW w:w="4788"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联系人1政治面貌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联系人1职务</w:t>
            </w:r>
          </w:p>
        </w:tc>
        <w:tc>
          <w:tcPr>
            <w:tcW w:w="4788"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联系人2姓名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联系人2性别</w:t>
            </w:r>
          </w:p>
        </w:tc>
        <w:tc>
          <w:tcPr>
            <w:tcW w:w="4788"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联系人2出生年月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联系人2政治面貌</w:t>
            </w:r>
          </w:p>
        </w:tc>
        <w:tc>
          <w:tcPr>
            <w:tcW w:w="4788"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联系人2职务</w:t>
            </w:r>
          </w:p>
        </w:tc>
      </w:tr>
    </w:tbl>
    <w:p>
      <w:pPr>
        <w:rPr>
          <w:rFonts w:ascii="宋体" w:hAnsi="宋体" w:cs="宋体"/>
          <w:szCs w:val="28"/>
        </w:rPr>
      </w:pPr>
      <w:r>
        <w:rPr>
          <w:rFonts w:hint="eastAsia" w:ascii="宋体" w:hAnsi="宋体" w:cs="宋体"/>
          <w:szCs w:val="28"/>
        </w:rPr>
        <w:t>确定提交，进入下一流程。</w:t>
      </w:r>
    </w:p>
    <w:p>
      <w:pPr>
        <w:rPr>
          <w:rFonts w:hint="eastAsia" w:ascii="宋体" w:hAnsi="宋体" w:cs="宋体"/>
          <w:szCs w:val="28"/>
        </w:rPr>
      </w:pPr>
    </w:p>
    <w:p>
      <w:pPr>
        <w:rPr>
          <w:rFonts w:ascii="宋体" w:hAnsi="宋体" w:cs="宋体"/>
          <w:szCs w:val="28"/>
        </w:rPr>
      </w:pPr>
      <w:r>
        <w:rPr>
          <w:rFonts w:hint="eastAsia" w:ascii="宋体" w:hAnsi="宋体" w:cs="宋体"/>
          <w:szCs w:val="28"/>
        </w:rPr>
        <w:t>6.培养教育考察</w:t>
      </w:r>
    </w:p>
    <w:p>
      <w:pPr>
        <w:rPr>
          <w:rFonts w:ascii="宋体" w:hAnsi="宋体" w:cs="宋体"/>
          <w:szCs w:val="28"/>
        </w:rPr>
      </w:pPr>
      <w:r>
        <w:rPr>
          <w:rFonts w:hint="eastAsia" w:ascii="宋体" w:hAnsi="宋体" w:cs="宋体"/>
          <w:szCs w:val="28"/>
        </w:rPr>
        <w:t>支部管理员点击该模块，每半年完成一次考察，系统记录时间，未到时间，次模块不能完成，无法进入下一个流程。</w:t>
      </w:r>
    </w:p>
    <w:p>
      <w:pPr>
        <w:rPr>
          <w:rFonts w:ascii="宋体" w:hAnsi="宋体" w:cs="宋体"/>
          <w:szCs w:val="28"/>
          <w:vertAlign w:val="baseline"/>
        </w:rPr>
      </w:pPr>
      <w:r>
        <w:rPr>
          <w:rFonts w:hint="eastAsia" w:ascii="宋体" w:hAnsi="宋体" w:cs="宋体"/>
          <w:szCs w:val="28"/>
        </w:rPr>
        <w:t>从进入此流程时间算起</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是否完成第一个半年的教育考察：是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填写考察意见时间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vAlign w:val="top"/>
          </w:tcPr>
          <w:p>
            <w:pPr>
              <w:rPr>
                <w:rFonts w:ascii="宋体" w:hAnsi="宋体" w:cs="宋体"/>
                <w:sz w:val="21"/>
                <w:szCs w:val="21"/>
                <w:vertAlign w:val="baseline"/>
              </w:rPr>
            </w:pPr>
            <w:r>
              <w:rPr>
                <w:rFonts w:hint="eastAsia" w:ascii="宋体" w:hAnsi="宋体" w:cs="宋体"/>
                <w:sz w:val="21"/>
                <w:szCs w:val="21"/>
                <w:vertAlign w:val="baseline"/>
                <w:lang w:val="en-US" w:eastAsia="zh-CN"/>
              </w:rPr>
              <w:t>是否完成第二个半年的教育考察：是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vAlign w:val="top"/>
          </w:tcPr>
          <w:p>
            <w:pPr>
              <w:rPr>
                <w:rFonts w:ascii="宋体" w:hAnsi="宋体" w:cs="宋体"/>
                <w:sz w:val="21"/>
                <w:szCs w:val="21"/>
                <w:vertAlign w:val="baseline"/>
              </w:rPr>
            </w:pPr>
            <w:r>
              <w:rPr>
                <w:rFonts w:hint="eastAsia" w:ascii="宋体" w:hAnsi="宋体" w:cs="宋体"/>
                <w:sz w:val="21"/>
                <w:szCs w:val="21"/>
                <w:vertAlign w:val="baseline"/>
                <w:lang w:val="en-US" w:eastAsia="zh-CN"/>
              </w:rPr>
              <w:t>填写考察意见时间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vAlign w:val="top"/>
          </w:tcPr>
          <w:p>
            <w:pPr>
              <w:rPr>
                <w:rFonts w:ascii="宋体" w:hAnsi="宋体" w:cs="宋体"/>
                <w:sz w:val="21"/>
                <w:szCs w:val="21"/>
                <w:vertAlign w:val="baseline"/>
              </w:rPr>
            </w:pPr>
            <w:r>
              <w:rPr>
                <w:rFonts w:hint="eastAsia" w:ascii="宋体" w:hAnsi="宋体" w:cs="宋体"/>
                <w:sz w:val="21"/>
                <w:szCs w:val="21"/>
                <w:vertAlign w:val="baseline"/>
                <w:lang w:val="en-US" w:eastAsia="zh-CN"/>
              </w:rPr>
              <w:t>是否完成第三个半年的教育考察：是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vAlign w:val="top"/>
          </w:tcPr>
          <w:p>
            <w:pPr>
              <w:rPr>
                <w:rFonts w:ascii="宋体" w:hAnsi="宋体" w:cs="宋体"/>
                <w:sz w:val="21"/>
                <w:szCs w:val="21"/>
                <w:vertAlign w:val="baseline"/>
              </w:rPr>
            </w:pPr>
            <w:r>
              <w:rPr>
                <w:rFonts w:hint="eastAsia" w:ascii="宋体" w:hAnsi="宋体" w:cs="宋体"/>
                <w:sz w:val="21"/>
                <w:szCs w:val="21"/>
                <w:vertAlign w:val="baseline"/>
                <w:lang w:val="en-US" w:eastAsia="zh-CN"/>
              </w:rPr>
              <w:t>填写考察意见时间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vAlign w:val="top"/>
          </w:tcPr>
          <w:p>
            <w:pP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是否完成第四个半年的教育考察：是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vAlign w:val="top"/>
          </w:tcPr>
          <w:p>
            <w:pP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填写考察意见时间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vAlign w:val="top"/>
          </w:tcPr>
          <w:p>
            <w:pP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《入党积极分子考察登记表》中群众意见等栏目是否填写完整：是  否</w:t>
            </w:r>
          </w:p>
        </w:tc>
      </w:tr>
    </w:tbl>
    <w:p>
      <w:pPr>
        <w:pStyle w:val="2"/>
        <w:ind w:firstLine="560"/>
        <w:rPr>
          <w:rFonts w:ascii="宋体" w:hAnsi="宋体" w:cs="宋体"/>
          <w:szCs w:val="28"/>
        </w:rPr>
      </w:pPr>
    </w:p>
    <w:p>
      <w:pPr>
        <w:pStyle w:val="2"/>
        <w:ind w:firstLine="0" w:firstLineChars="0"/>
        <w:rPr>
          <w:rFonts w:ascii="宋体" w:hAnsi="宋体" w:cs="宋体"/>
          <w:szCs w:val="28"/>
        </w:rPr>
      </w:pPr>
      <w:r>
        <w:rPr>
          <w:rFonts w:hint="eastAsia" w:ascii="宋体" w:hAnsi="宋体" w:cs="宋体"/>
          <w:szCs w:val="28"/>
        </w:rPr>
        <w:t>三.发展对象的确定和考察</w:t>
      </w:r>
    </w:p>
    <w:p>
      <w:pPr>
        <w:rPr>
          <w:rFonts w:ascii="宋体" w:hAnsi="宋体" w:cs="宋体"/>
          <w:szCs w:val="28"/>
        </w:rPr>
      </w:pPr>
      <w:r>
        <w:rPr>
          <w:rFonts w:hint="eastAsia" w:ascii="宋体" w:hAnsi="宋体" w:cs="宋体"/>
          <w:szCs w:val="28"/>
        </w:rPr>
        <w:t>7.确定发展对象</w:t>
      </w:r>
    </w:p>
    <w:p>
      <w:pPr>
        <w:rPr>
          <w:rFonts w:ascii="宋体" w:hAnsi="宋体" w:cs="宋体"/>
          <w:szCs w:val="28"/>
          <w:vertAlign w:val="baseline"/>
        </w:rPr>
      </w:pPr>
      <w:r>
        <w:rPr>
          <w:rFonts w:hint="eastAsia" w:ascii="宋体" w:hAnsi="宋体" w:cs="宋体"/>
          <w:szCs w:val="28"/>
        </w:rPr>
        <w:t>支部管理员点击该模块</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是否听取党小组、培养联系人、党员额群众意见：是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是否经过支部委员会讨论同意，确定发展对象人选：是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是否经过一年以上培养教育考察：是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是否填写《入党积极分子考察登记表》：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hint="eastAsia" w:ascii="宋体" w:hAnsi="宋体" w:eastAsia="宋体" w:cs="宋体"/>
                <w:sz w:val="21"/>
                <w:szCs w:val="21"/>
                <w:lang w:val="en-US" w:eastAsia="zh-CN"/>
              </w:rPr>
            </w:pPr>
            <w:r>
              <w:rPr>
                <w:rFonts w:hint="eastAsia" w:ascii="宋体" w:hAnsi="宋体" w:cs="宋体"/>
                <w:sz w:val="21"/>
                <w:szCs w:val="21"/>
                <w:lang w:val="en-US" w:eastAsia="zh-CN"/>
              </w:rPr>
              <w:t>会议召开时间：</w:t>
            </w:r>
          </w:p>
        </w:tc>
      </w:tr>
    </w:tbl>
    <w:p>
      <w:pPr>
        <w:rPr>
          <w:rFonts w:ascii="宋体" w:hAnsi="宋体" w:cs="宋体"/>
          <w:szCs w:val="28"/>
        </w:rPr>
      </w:pPr>
      <w:r>
        <w:rPr>
          <w:rFonts w:hint="eastAsia" w:ascii="宋体" w:hAnsi="宋体" w:cs="宋体"/>
          <w:szCs w:val="28"/>
        </w:rPr>
        <w:t>确认提交后，进入下一个流程。</w:t>
      </w:r>
    </w:p>
    <w:p>
      <w:pPr>
        <w:rPr>
          <w:rFonts w:ascii="宋体" w:hAnsi="宋体" w:cs="宋体"/>
          <w:szCs w:val="28"/>
        </w:rPr>
      </w:pPr>
      <w:r>
        <w:rPr>
          <w:rFonts w:hint="eastAsia" w:ascii="宋体" w:hAnsi="宋体" w:cs="宋体"/>
          <w:szCs w:val="28"/>
        </w:rPr>
        <w:t>8.报上级党委备案</w:t>
      </w:r>
    </w:p>
    <w:p>
      <w:pPr>
        <w:rPr>
          <w:rFonts w:ascii="宋体" w:hAnsi="宋体" w:cs="宋体"/>
          <w:szCs w:val="28"/>
          <w:vertAlign w:val="baseline"/>
        </w:rPr>
      </w:pPr>
      <w:r>
        <w:rPr>
          <w:rFonts w:hint="eastAsia" w:ascii="宋体" w:hAnsi="宋体" w:cs="宋体"/>
          <w:szCs w:val="28"/>
        </w:rPr>
        <w:t>职能工作人员点击该模块，进行选择</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是否满足报上级党委备案要求：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是否已将相关材料提交上级党委审查：   是   否</w:t>
            </w:r>
          </w:p>
        </w:tc>
      </w:tr>
    </w:tbl>
    <w:p>
      <w:pPr>
        <w:rPr>
          <w:rFonts w:ascii="宋体" w:hAnsi="宋体" w:cs="宋体"/>
          <w:szCs w:val="28"/>
        </w:rPr>
      </w:pPr>
      <w:r>
        <w:rPr>
          <w:rFonts w:hint="eastAsia" w:ascii="宋体" w:hAnsi="宋体" w:cs="宋体"/>
          <w:szCs w:val="28"/>
        </w:rPr>
        <w:t>点击提交，经上级党委审批，进入下一流程。</w:t>
      </w:r>
    </w:p>
    <w:p>
      <w:pPr>
        <w:rPr>
          <w:rFonts w:ascii="宋体" w:hAnsi="宋体" w:cs="宋体"/>
          <w:szCs w:val="28"/>
        </w:rPr>
      </w:pPr>
      <w:r>
        <w:rPr>
          <w:rFonts w:hint="eastAsia" w:ascii="宋体" w:hAnsi="宋体" w:cs="宋体"/>
          <w:szCs w:val="28"/>
        </w:rPr>
        <w:t>9.确定入党介绍人</w:t>
      </w:r>
    </w:p>
    <w:p>
      <w:pPr>
        <w:rPr>
          <w:rFonts w:ascii="宋体" w:hAnsi="宋体" w:cs="宋体"/>
          <w:szCs w:val="28"/>
          <w:vertAlign w:val="baseline"/>
        </w:rPr>
      </w:pPr>
      <w:r>
        <w:rPr>
          <w:rFonts w:hint="eastAsia" w:ascii="宋体" w:hAnsi="宋体" w:cs="宋体"/>
          <w:szCs w:val="28"/>
        </w:rPr>
        <w:t>支部管理员点击该模块，输入入党介绍人信息(2人)：</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介绍人1姓名</w:t>
            </w:r>
          </w:p>
        </w:tc>
        <w:tc>
          <w:tcPr>
            <w:tcW w:w="4788"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介绍人1性别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介绍人1出生年月</w:t>
            </w:r>
          </w:p>
        </w:tc>
        <w:tc>
          <w:tcPr>
            <w:tcW w:w="4788"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介绍人1政治面貌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介绍人1职务</w:t>
            </w:r>
          </w:p>
        </w:tc>
        <w:tc>
          <w:tcPr>
            <w:tcW w:w="4788"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介绍人2姓名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介绍人2性别</w:t>
            </w:r>
          </w:p>
        </w:tc>
        <w:tc>
          <w:tcPr>
            <w:tcW w:w="4788"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介绍人2出生年月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介绍人2政治面貌</w:t>
            </w:r>
          </w:p>
        </w:tc>
        <w:tc>
          <w:tcPr>
            <w:tcW w:w="4788"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介绍人2职务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gridSpan w:val="2"/>
          </w:tcPr>
          <w:p>
            <w:pP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入党介绍人是否受留党察看处分、尚未恢复党员权利：是  否</w:t>
            </w:r>
          </w:p>
        </w:tc>
      </w:tr>
    </w:tbl>
    <w:p>
      <w:pPr>
        <w:rPr>
          <w:rFonts w:ascii="宋体" w:hAnsi="宋体" w:cs="宋体"/>
          <w:szCs w:val="28"/>
        </w:rPr>
      </w:pPr>
      <w:r>
        <w:rPr>
          <w:rFonts w:hint="eastAsia" w:ascii="宋体" w:hAnsi="宋体" w:cs="宋体"/>
          <w:szCs w:val="28"/>
        </w:rPr>
        <w:t>点击提交，进入一下流程。</w:t>
      </w:r>
    </w:p>
    <w:p>
      <w:pPr>
        <w:rPr>
          <w:rFonts w:ascii="宋体" w:hAnsi="宋体" w:cs="宋体"/>
          <w:szCs w:val="28"/>
        </w:rPr>
      </w:pPr>
      <w:r>
        <w:rPr>
          <w:rFonts w:hint="eastAsia" w:ascii="宋体" w:hAnsi="宋体" w:cs="宋体"/>
          <w:szCs w:val="28"/>
        </w:rPr>
        <w:t>10.进入政治审查</w:t>
      </w:r>
    </w:p>
    <w:p>
      <w:pPr>
        <w:rPr>
          <w:rFonts w:ascii="宋体" w:hAnsi="宋体" w:cs="宋体"/>
          <w:szCs w:val="28"/>
          <w:vertAlign w:val="baseline"/>
        </w:rPr>
      </w:pPr>
      <w:r>
        <w:rPr>
          <w:rFonts w:hint="eastAsia" w:ascii="宋体" w:hAnsi="宋体" w:cs="宋体"/>
          <w:szCs w:val="28"/>
        </w:rPr>
        <w:t>支部管理员点击该模块，进行选择</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是否进行了对党员的政治审查：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是否形成结论性材料：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审查结果是否在有效期一年内：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是否未经政治审查或政治审查不合格：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是否出具审查报告：   是   否</w:t>
            </w:r>
          </w:p>
        </w:tc>
      </w:tr>
    </w:tbl>
    <w:p>
      <w:pPr>
        <w:rPr>
          <w:rFonts w:ascii="宋体" w:hAnsi="宋体" w:cs="宋体"/>
          <w:szCs w:val="28"/>
        </w:rPr>
      </w:pPr>
      <w:r>
        <w:rPr>
          <w:rFonts w:hint="eastAsia" w:ascii="宋体" w:hAnsi="宋体" w:cs="宋体"/>
          <w:szCs w:val="28"/>
        </w:rPr>
        <w:t>点击提交，进入下一流程。</w:t>
      </w:r>
    </w:p>
    <w:p>
      <w:pPr>
        <w:rPr>
          <w:rFonts w:ascii="宋体" w:hAnsi="宋体" w:cs="宋体"/>
          <w:szCs w:val="28"/>
        </w:rPr>
      </w:pPr>
      <w:r>
        <w:rPr>
          <w:rFonts w:hint="eastAsia" w:ascii="宋体" w:hAnsi="宋体" w:cs="宋体"/>
          <w:szCs w:val="28"/>
        </w:rPr>
        <w:t>11.开展集中培训</w:t>
      </w:r>
    </w:p>
    <w:p>
      <w:pPr>
        <w:rPr>
          <w:rFonts w:ascii="宋体" w:hAnsi="宋体" w:cs="宋体"/>
          <w:szCs w:val="28"/>
          <w:vertAlign w:val="baseline"/>
        </w:rPr>
      </w:pPr>
      <w:r>
        <w:rPr>
          <w:rFonts w:hint="eastAsia" w:ascii="宋体" w:hAnsi="宋体" w:cs="宋体"/>
          <w:szCs w:val="28"/>
        </w:rPr>
        <w:t>职能工作人员点击该模块：</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是否完成了不少于三天或不少于24学时的培训：是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参加集中培训时间：</w:t>
            </w:r>
          </w:p>
        </w:tc>
      </w:tr>
    </w:tbl>
    <w:p>
      <w:pPr>
        <w:rPr>
          <w:rFonts w:ascii="宋体" w:hAnsi="宋体" w:cs="宋体"/>
          <w:szCs w:val="28"/>
        </w:rPr>
      </w:pPr>
      <w:r>
        <w:rPr>
          <w:rFonts w:hint="eastAsia" w:ascii="宋体" w:hAnsi="宋体" w:cs="宋体"/>
          <w:szCs w:val="28"/>
        </w:rPr>
        <w:t>点击提交，进入下一流程。</w:t>
      </w:r>
    </w:p>
    <w:p>
      <w:pPr>
        <w:rPr>
          <w:rFonts w:ascii="宋体" w:hAnsi="宋体" w:cs="宋体"/>
          <w:szCs w:val="28"/>
        </w:rPr>
      </w:pPr>
    </w:p>
    <w:p>
      <w:pPr>
        <w:rPr>
          <w:rFonts w:ascii="宋体" w:hAnsi="宋体" w:cs="宋体"/>
          <w:szCs w:val="28"/>
        </w:rPr>
      </w:pPr>
      <w:r>
        <w:rPr>
          <w:rFonts w:hint="eastAsia" w:ascii="宋体" w:hAnsi="宋体" w:cs="宋体"/>
          <w:szCs w:val="28"/>
        </w:rPr>
        <w:t>四、预备党员的接收</w:t>
      </w:r>
    </w:p>
    <w:p>
      <w:pPr>
        <w:rPr>
          <w:rFonts w:ascii="宋体" w:hAnsi="宋体" w:cs="宋体"/>
          <w:szCs w:val="28"/>
        </w:rPr>
      </w:pPr>
      <w:r>
        <w:rPr>
          <w:rFonts w:hint="eastAsia" w:ascii="宋体" w:hAnsi="宋体" w:cs="宋体"/>
          <w:szCs w:val="28"/>
        </w:rPr>
        <w:t>12.支部委员会审查</w:t>
      </w:r>
    </w:p>
    <w:p>
      <w:pPr>
        <w:rPr>
          <w:rFonts w:ascii="宋体" w:hAnsi="宋体" w:cs="宋体"/>
          <w:szCs w:val="28"/>
          <w:vertAlign w:val="baseline"/>
        </w:rPr>
      </w:pPr>
      <w:r>
        <w:rPr>
          <w:rFonts w:hint="eastAsia" w:ascii="宋体" w:hAnsi="宋体" w:cs="宋体"/>
          <w:szCs w:val="28"/>
        </w:rPr>
        <w:t>支部管理员点击该模块：</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是否征求党员和群众的意见：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是否对发展对象进行严格审查：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是否经过集体讨论是否合格：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会议召开时间：</w:t>
            </w:r>
          </w:p>
        </w:tc>
      </w:tr>
    </w:tbl>
    <w:p>
      <w:pPr>
        <w:rPr>
          <w:rFonts w:ascii="宋体" w:hAnsi="宋体" w:cs="宋体"/>
          <w:szCs w:val="28"/>
        </w:rPr>
      </w:pPr>
      <w:r>
        <w:rPr>
          <w:rFonts w:hint="eastAsia" w:ascii="宋体" w:hAnsi="宋体" w:cs="宋体"/>
          <w:szCs w:val="28"/>
        </w:rPr>
        <w:t>点击提交，进入下一流程。</w:t>
      </w:r>
    </w:p>
    <w:p>
      <w:pPr>
        <w:rPr>
          <w:rFonts w:hint="eastAsia" w:ascii="宋体" w:hAnsi="宋体" w:cs="宋体"/>
          <w:szCs w:val="28"/>
        </w:rPr>
      </w:pPr>
    </w:p>
    <w:p>
      <w:pPr>
        <w:rPr>
          <w:rFonts w:ascii="宋体" w:hAnsi="宋体" w:cs="宋体"/>
          <w:szCs w:val="28"/>
        </w:rPr>
      </w:pPr>
      <w:r>
        <w:rPr>
          <w:rFonts w:hint="eastAsia" w:ascii="宋体" w:hAnsi="宋体" w:cs="宋体"/>
          <w:szCs w:val="28"/>
        </w:rPr>
        <w:t>13.上级党委预审</w:t>
      </w:r>
    </w:p>
    <w:p>
      <w:pPr>
        <w:rPr>
          <w:rFonts w:ascii="宋体" w:hAnsi="宋体" w:cs="宋体"/>
          <w:szCs w:val="28"/>
          <w:vertAlign w:val="baseline"/>
        </w:rPr>
      </w:pPr>
      <w:r>
        <w:rPr>
          <w:rFonts w:hint="eastAsia" w:ascii="宋体" w:hAnsi="宋体" w:cs="宋体"/>
          <w:szCs w:val="28"/>
        </w:rPr>
        <w:t>职能工作人员点击该模块，进行选择</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是否完成发展对象材料的整理：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是否将材料报送党委预审：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是否在一个月内接收党委审查书面通知：  是   否</w:t>
            </w:r>
          </w:p>
        </w:tc>
      </w:tr>
    </w:tbl>
    <w:p>
      <w:pPr>
        <w:rPr>
          <w:rFonts w:ascii="宋体" w:hAnsi="宋体" w:cs="宋体"/>
          <w:szCs w:val="28"/>
        </w:rPr>
      </w:pPr>
    </w:p>
    <w:p>
      <w:pPr>
        <w:rPr>
          <w:rFonts w:ascii="宋体" w:hAnsi="宋体" w:cs="宋体"/>
          <w:szCs w:val="28"/>
        </w:rPr>
      </w:pPr>
      <w:r>
        <w:rPr>
          <w:rFonts w:hint="eastAsia" w:ascii="宋体" w:hAnsi="宋体" w:cs="宋体"/>
          <w:szCs w:val="28"/>
        </w:rPr>
        <w:t>14.公示发展对象</w:t>
      </w:r>
    </w:p>
    <w:p>
      <w:pPr>
        <w:rPr>
          <w:rFonts w:ascii="宋体" w:hAnsi="宋体" w:cs="宋体"/>
          <w:szCs w:val="28"/>
          <w:vertAlign w:val="baseline"/>
        </w:rPr>
      </w:pPr>
      <w:r>
        <w:rPr>
          <w:rFonts w:hint="eastAsia" w:ascii="宋体" w:hAnsi="宋体" w:cs="宋体"/>
          <w:szCs w:val="28"/>
        </w:rPr>
        <w:t>支部管理员点击该模块，进行选择</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Cs w:val="28"/>
                <w:vertAlign w:val="baseline"/>
              </w:rPr>
            </w:pPr>
            <w:r>
              <w:rPr>
                <w:rFonts w:hint="eastAsia" w:ascii="宋体" w:hAnsi="宋体" w:cs="宋体"/>
                <w:szCs w:val="28"/>
              </w:rPr>
              <w:t>是否进行了不少于5个工作日的公示：   是   否</w:t>
            </w:r>
          </w:p>
        </w:tc>
      </w:tr>
    </w:tbl>
    <w:p>
      <w:pPr>
        <w:rPr>
          <w:rFonts w:ascii="宋体" w:hAnsi="宋体" w:cs="宋体"/>
          <w:szCs w:val="28"/>
        </w:rPr>
      </w:pPr>
      <w:r>
        <w:rPr>
          <w:rFonts w:hint="eastAsia" w:ascii="宋体" w:hAnsi="宋体" w:cs="宋体"/>
          <w:szCs w:val="28"/>
        </w:rPr>
        <w:t>点击提交，进入下一流程。</w:t>
      </w:r>
    </w:p>
    <w:p>
      <w:pPr>
        <w:rPr>
          <w:rFonts w:ascii="宋体" w:hAnsi="宋体" w:cs="宋体"/>
          <w:szCs w:val="28"/>
        </w:rPr>
      </w:pPr>
      <w:r>
        <w:rPr>
          <w:rFonts w:hint="eastAsia" w:ascii="宋体" w:hAnsi="宋体" w:cs="宋体"/>
          <w:szCs w:val="28"/>
        </w:rPr>
        <w:t>15.填写入党志愿书</w:t>
      </w:r>
    </w:p>
    <w:p>
      <w:pPr>
        <w:rPr>
          <w:rFonts w:ascii="宋体" w:hAnsi="宋体" w:cs="宋体"/>
          <w:szCs w:val="28"/>
          <w:vertAlign w:val="baseline"/>
        </w:rPr>
      </w:pPr>
      <w:r>
        <w:rPr>
          <w:rFonts w:hint="eastAsia" w:ascii="宋体" w:hAnsi="宋体" w:cs="宋体"/>
          <w:szCs w:val="28"/>
        </w:rPr>
        <w:t>支部管理员点击该模块，进行选择</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Cs w:val="28"/>
                <w:vertAlign w:val="baseline"/>
              </w:rPr>
            </w:pPr>
            <w:r>
              <w:rPr>
                <w:rFonts w:hint="eastAsia" w:ascii="宋体" w:hAnsi="宋体" w:cs="宋体"/>
                <w:szCs w:val="28"/>
              </w:rPr>
              <w:t>是否按要求填写入党志愿书：  是  否</w:t>
            </w:r>
          </w:p>
        </w:tc>
      </w:tr>
    </w:tbl>
    <w:p>
      <w:pPr>
        <w:rPr>
          <w:rFonts w:ascii="宋体" w:hAnsi="宋体" w:cs="宋体"/>
          <w:szCs w:val="28"/>
        </w:rPr>
      </w:pPr>
      <w:r>
        <w:rPr>
          <w:rFonts w:hint="eastAsia" w:ascii="宋体" w:hAnsi="宋体" w:cs="宋体"/>
          <w:szCs w:val="28"/>
        </w:rPr>
        <w:t>点击提交，进入下一流程。</w:t>
      </w:r>
    </w:p>
    <w:p>
      <w:pPr>
        <w:rPr>
          <w:rFonts w:ascii="宋体" w:hAnsi="宋体" w:cs="宋体"/>
          <w:szCs w:val="28"/>
        </w:rPr>
      </w:pPr>
      <w:r>
        <w:rPr>
          <w:rFonts w:hint="eastAsia" w:ascii="宋体" w:hAnsi="宋体" w:cs="宋体"/>
          <w:szCs w:val="28"/>
        </w:rPr>
        <w:t>16.支部大会讨论</w:t>
      </w:r>
    </w:p>
    <w:p>
      <w:pPr>
        <w:rPr>
          <w:rFonts w:ascii="宋体" w:hAnsi="宋体" w:cs="宋体"/>
          <w:szCs w:val="28"/>
          <w:vertAlign w:val="baseline"/>
        </w:rPr>
      </w:pPr>
      <w:r>
        <w:rPr>
          <w:rFonts w:hint="eastAsia" w:ascii="宋体" w:hAnsi="宋体" w:cs="宋体"/>
          <w:szCs w:val="28"/>
        </w:rPr>
        <w:t>支部管理员点击该模块</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有表决权的到会人数是否超过应到会有表决权人数的半数：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是否是无记名投票方式表决：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赞成人数是否超过应到会有表决权的正式党员半数：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是否是逐个讨论和表决：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是否及时将决议写入志愿书：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决议中是否指出预备党员的不足和改进方向：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hint="eastAsia" w:ascii="宋体" w:hAnsi="宋体" w:eastAsia="宋体" w:cs="宋体"/>
                <w:sz w:val="21"/>
                <w:szCs w:val="21"/>
                <w:lang w:val="en-US" w:eastAsia="zh-CN"/>
              </w:rPr>
            </w:pPr>
            <w:r>
              <w:rPr>
                <w:rFonts w:hint="eastAsia" w:ascii="宋体" w:hAnsi="宋体" w:cs="宋体"/>
                <w:sz w:val="21"/>
                <w:szCs w:val="21"/>
                <w:lang w:val="en-US" w:eastAsia="zh-CN"/>
              </w:rPr>
              <w:t>召开会议时间：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hint="eastAsia" w:ascii="宋体" w:hAnsi="宋体" w:cs="宋体"/>
                <w:sz w:val="21"/>
                <w:szCs w:val="21"/>
                <w:lang w:val="en-US" w:eastAsia="zh-CN"/>
              </w:rPr>
            </w:pPr>
            <w:r>
              <w:rPr>
                <w:rFonts w:hint="eastAsia" w:ascii="宋体" w:hAnsi="宋体" w:cs="宋体"/>
                <w:sz w:val="21"/>
                <w:szCs w:val="21"/>
                <w:lang w:val="en-US" w:eastAsia="zh-CN"/>
              </w:rPr>
              <w:t>会议召开地点：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hint="eastAsia" w:ascii="宋体" w:hAnsi="宋体" w:cs="宋体"/>
                <w:sz w:val="21"/>
                <w:szCs w:val="21"/>
                <w:lang w:val="en-US" w:eastAsia="zh-CN"/>
              </w:rPr>
            </w:pPr>
            <w:r>
              <w:rPr>
                <w:rFonts w:hint="eastAsia" w:ascii="宋体" w:hAnsi="宋体" w:cs="宋体"/>
                <w:sz w:val="21"/>
                <w:szCs w:val="21"/>
                <w:lang w:val="en-US" w:eastAsia="zh-CN"/>
              </w:rPr>
              <w:t>主持人：</w:t>
            </w:r>
          </w:p>
        </w:tc>
      </w:tr>
    </w:tbl>
    <w:p>
      <w:pPr>
        <w:rPr>
          <w:rFonts w:ascii="宋体" w:hAnsi="宋体" w:cs="宋体"/>
          <w:szCs w:val="28"/>
        </w:rPr>
      </w:pPr>
      <w:r>
        <w:rPr>
          <w:rFonts w:hint="eastAsia" w:ascii="宋体" w:hAnsi="宋体" w:cs="宋体"/>
          <w:szCs w:val="28"/>
        </w:rPr>
        <w:t>点击提交，进入下一流程。</w:t>
      </w:r>
    </w:p>
    <w:p>
      <w:pPr>
        <w:rPr>
          <w:rFonts w:ascii="宋体" w:hAnsi="宋体" w:cs="宋体"/>
          <w:szCs w:val="28"/>
        </w:rPr>
      </w:pPr>
      <w:r>
        <w:rPr>
          <w:rFonts w:hint="eastAsia" w:ascii="宋体" w:hAnsi="宋体" w:cs="宋体"/>
          <w:szCs w:val="28"/>
        </w:rPr>
        <w:t>17.上级党委派人谈话</w:t>
      </w:r>
    </w:p>
    <w:p>
      <w:pPr>
        <w:rPr>
          <w:rFonts w:ascii="宋体" w:hAnsi="宋体" w:cs="宋体"/>
          <w:szCs w:val="28"/>
          <w:vertAlign w:val="baseline"/>
        </w:rPr>
      </w:pPr>
      <w:r>
        <w:rPr>
          <w:rFonts w:hint="eastAsia" w:ascii="宋体" w:hAnsi="宋体" w:cs="宋体"/>
          <w:szCs w:val="28"/>
        </w:rPr>
        <w:t xml:space="preserve">职能工作人员录入信息 </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谈话人姓名：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谈话人职务：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谈话时间：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党委委员或组织委员是否与发展对象进行谈话：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谈话人是否如实将谈话情况和自己对发展对象能够入党意见填写在《中国共产党入党志愿书》：   是  否</w:t>
            </w:r>
          </w:p>
        </w:tc>
      </w:tr>
    </w:tbl>
    <w:p>
      <w:pPr>
        <w:rPr>
          <w:rFonts w:ascii="宋体" w:hAnsi="宋体" w:cs="宋体"/>
          <w:szCs w:val="28"/>
        </w:rPr>
      </w:pPr>
      <w:r>
        <w:rPr>
          <w:rFonts w:hint="eastAsia" w:ascii="宋体" w:hAnsi="宋体" w:cs="宋体"/>
          <w:szCs w:val="28"/>
        </w:rPr>
        <w:t>点击提交 进入下一流程。</w:t>
      </w:r>
    </w:p>
    <w:p>
      <w:pPr>
        <w:rPr>
          <w:rFonts w:ascii="宋体" w:hAnsi="宋体" w:cs="宋体"/>
          <w:szCs w:val="28"/>
        </w:rPr>
      </w:pPr>
      <w:r>
        <w:rPr>
          <w:rFonts w:hint="eastAsia" w:ascii="宋体" w:hAnsi="宋体" w:cs="宋体"/>
          <w:szCs w:val="28"/>
        </w:rPr>
        <w:t>18.上级党委审批</w:t>
      </w:r>
    </w:p>
    <w:p>
      <w:pPr>
        <w:rPr>
          <w:rFonts w:ascii="宋体" w:hAnsi="宋体" w:cs="宋体"/>
          <w:szCs w:val="28"/>
          <w:vertAlign w:val="baseline"/>
        </w:rPr>
      </w:pPr>
      <w:r>
        <w:rPr>
          <w:rFonts w:hint="eastAsia" w:ascii="宋体" w:hAnsi="宋体" w:cs="宋体"/>
          <w:szCs w:val="28"/>
        </w:rPr>
        <w:t>职能工作人员点击该模块，进行选择</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是否党委会集体讨论表决：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两个以上是否逐个审议和表决：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是否在三个月内完成审批：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是否将审批意见写入志愿书：  是  否</w:t>
            </w:r>
          </w:p>
        </w:tc>
      </w:tr>
    </w:tbl>
    <w:p>
      <w:pPr>
        <w:rPr>
          <w:rFonts w:ascii="宋体" w:hAnsi="宋体" w:cs="宋体"/>
          <w:szCs w:val="28"/>
        </w:rPr>
      </w:pPr>
      <w:r>
        <w:rPr>
          <w:rFonts w:hint="eastAsia" w:ascii="宋体" w:hAnsi="宋体" w:cs="宋体"/>
          <w:szCs w:val="28"/>
        </w:rPr>
        <w:t>点击提交 经上级党委审批  进入一下流程。</w:t>
      </w:r>
    </w:p>
    <w:p>
      <w:pPr>
        <w:rPr>
          <w:rFonts w:ascii="宋体" w:hAnsi="宋体" w:cs="宋体"/>
          <w:szCs w:val="28"/>
        </w:rPr>
      </w:pPr>
      <w:r>
        <w:rPr>
          <w:rFonts w:hint="eastAsia" w:ascii="宋体" w:hAnsi="宋体" w:cs="宋体"/>
          <w:szCs w:val="28"/>
        </w:rPr>
        <w:t>19.再上一级党委组织部门备案</w:t>
      </w:r>
    </w:p>
    <w:p>
      <w:pPr>
        <w:rPr>
          <w:rFonts w:ascii="宋体" w:hAnsi="宋体" w:cs="宋体"/>
          <w:szCs w:val="28"/>
          <w:vertAlign w:val="baseline"/>
        </w:rPr>
      </w:pPr>
      <w:r>
        <w:rPr>
          <w:rFonts w:hint="eastAsia" w:ascii="宋体" w:hAnsi="宋体" w:cs="宋体"/>
          <w:szCs w:val="28"/>
        </w:rPr>
        <w:t>职能工作人员点击该模块，进行选择</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Cs w:val="28"/>
                <w:vertAlign w:val="baseline"/>
              </w:rPr>
            </w:pPr>
            <w:r>
              <w:rPr>
                <w:rFonts w:hint="eastAsia" w:ascii="宋体" w:hAnsi="宋体" w:cs="宋体"/>
                <w:sz w:val="21"/>
                <w:szCs w:val="21"/>
              </w:rPr>
              <w:t xml:space="preserve">是否报再上一级党委组织部门备案：   是    否 </w:t>
            </w:r>
          </w:p>
        </w:tc>
      </w:tr>
    </w:tbl>
    <w:p>
      <w:pPr>
        <w:rPr>
          <w:rFonts w:ascii="宋体" w:hAnsi="宋体" w:cs="宋体"/>
          <w:szCs w:val="28"/>
        </w:rPr>
      </w:pPr>
      <w:r>
        <w:rPr>
          <w:rFonts w:hint="eastAsia" w:ascii="宋体" w:hAnsi="宋体" w:cs="宋体"/>
          <w:szCs w:val="28"/>
        </w:rPr>
        <w:t>审批进入一下流程。</w:t>
      </w:r>
    </w:p>
    <w:p>
      <w:pPr>
        <w:pStyle w:val="2"/>
        <w:ind w:firstLine="560"/>
        <w:rPr>
          <w:rFonts w:ascii="宋体" w:hAnsi="宋体" w:cs="宋体"/>
          <w:szCs w:val="28"/>
        </w:rPr>
      </w:pPr>
    </w:p>
    <w:p>
      <w:pPr>
        <w:pStyle w:val="2"/>
        <w:ind w:firstLine="0" w:firstLineChars="0"/>
        <w:rPr>
          <w:rFonts w:ascii="宋体" w:hAnsi="宋体" w:cs="宋体"/>
          <w:szCs w:val="28"/>
        </w:rPr>
      </w:pPr>
      <w:r>
        <w:rPr>
          <w:rFonts w:hint="eastAsia" w:ascii="宋体" w:hAnsi="宋体" w:cs="宋体"/>
          <w:szCs w:val="28"/>
        </w:rPr>
        <w:t>五.预备党员的教育考察和转正</w:t>
      </w:r>
    </w:p>
    <w:p>
      <w:pPr>
        <w:rPr>
          <w:rFonts w:ascii="宋体" w:hAnsi="宋体" w:cs="宋体"/>
          <w:szCs w:val="28"/>
        </w:rPr>
      </w:pPr>
      <w:r>
        <w:rPr>
          <w:rFonts w:hint="eastAsia" w:ascii="宋体" w:hAnsi="宋体" w:cs="宋体"/>
          <w:szCs w:val="28"/>
        </w:rPr>
        <w:t>20.编入党支部和党小组</w:t>
      </w:r>
    </w:p>
    <w:p>
      <w:pPr>
        <w:rPr>
          <w:rFonts w:ascii="宋体" w:hAnsi="宋体" w:cs="宋体"/>
          <w:szCs w:val="28"/>
          <w:vertAlign w:val="baseline"/>
        </w:rPr>
      </w:pPr>
      <w:r>
        <w:rPr>
          <w:rFonts w:hint="eastAsia" w:ascii="宋体" w:hAnsi="宋体" w:cs="宋体"/>
          <w:szCs w:val="28"/>
        </w:rPr>
        <w:t>职能工作人员点击该模块，进行选择</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Cs w:val="28"/>
                <w:vertAlign w:val="baseline"/>
              </w:rPr>
            </w:pPr>
            <w:r>
              <w:rPr>
                <w:rFonts w:hint="eastAsia" w:ascii="宋体" w:hAnsi="宋体" w:cs="宋体"/>
                <w:sz w:val="21"/>
                <w:szCs w:val="21"/>
              </w:rPr>
              <w:t>是否将党员编入党支部和党小组：  是  否</w:t>
            </w:r>
          </w:p>
        </w:tc>
      </w:tr>
    </w:tbl>
    <w:p>
      <w:pPr>
        <w:rPr>
          <w:rFonts w:ascii="宋体" w:hAnsi="宋体" w:cs="宋体"/>
          <w:szCs w:val="28"/>
        </w:rPr>
      </w:pPr>
      <w:r>
        <w:rPr>
          <w:rFonts w:hint="eastAsia" w:ascii="宋体" w:hAnsi="宋体" w:cs="宋体"/>
          <w:szCs w:val="28"/>
        </w:rPr>
        <w:t>点击提交 进入一下流程。</w:t>
      </w:r>
    </w:p>
    <w:p>
      <w:pPr>
        <w:rPr>
          <w:rFonts w:ascii="宋体" w:hAnsi="宋体" w:cs="宋体"/>
          <w:szCs w:val="28"/>
        </w:rPr>
      </w:pPr>
      <w:r>
        <w:rPr>
          <w:rFonts w:hint="eastAsia" w:ascii="宋体" w:hAnsi="宋体" w:cs="宋体"/>
          <w:szCs w:val="28"/>
        </w:rPr>
        <w:t>21.入党宣誓</w:t>
      </w:r>
    </w:p>
    <w:p>
      <w:pPr>
        <w:rPr>
          <w:rFonts w:ascii="宋体" w:hAnsi="宋体" w:cs="宋体"/>
          <w:szCs w:val="28"/>
          <w:vertAlign w:val="baseline"/>
        </w:rPr>
      </w:pPr>
      <w:r>
        <w:rPr>
          <w:rFonts w:hint="eastAsia" w:ascii="宋体" w:hAnsi="宋体" w:cs="宋体"/>
          <w:szCs w:val="28"/>
        </w:rPr>
        <w:t>党委或党支部点击该模块</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是否按要求组织预备党员进行入党宣誓：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组织入党宣誓时间：</w:t>
            </w:r>
          </w:p>
        </w:tc>
      </w:tr>
    </w:tbl>
    <w:p>
      <w:pPr>
        <w:rPr>
          <w:rFonts w:ascii="宋体" w:hAnsi="宋体" w:cs="宋体"/>
          <w:szCs w:val="28"/>
        </w:rPr>
      </w:pPr>
    </w:p>
    <w:p>
      <w:pPr>
        <w:rPr>
          <w:rFonts w:ascii="宋体" w:hAnsi="宋体" w:cs="宋体"/>
          <w:szCs w:val="28"/>
        </w:rPr>
      </w:pPr>
      <w:r>
        <w:rPr>
          <w:rFonts w:hint="eastAsia" w:ascii="宋体" w:hAnsi="宋体" w:cs="宋体"/>
          <w:szCs w:val="28"/>
        </w:rPr>
        <w:t>提交进入下一流程。</w:t>
      </w:r>
    </w:p>
    <w:p>
      <w:pPr>
        <w:rPr>
          <w:rFonts w:ascii="宋体" w:hAnsi="宋体" w:cs="宋体"/>
          <w:szCs w:val="28"/>
        </w:rPr>
      </w:pPr>
      <w:r>
        <w:rPr>
          <w:rFonts w:hint="eastAsia" w:ascii="宋体" w:hAnsi="宋体" w:cs="宋体"/>
          <w:szCs w:val="28"/>
        </w:rPr>
        <w:t>22.继续教育考察</w:t>
      </w:r>
    </w:p>
    <w:p>
      <w:pPr>
        <w:rPr>
          <w:rFonts w:ascii="宋体" w:hAnsi="宋体" w:cs="宋体"/>
          <w:szCs w:val="28"/>
          <w:vertAlign w:val="baseline"/>
        </w:rPr>
      </w:pPr>
      <w:r>
        <w:rPr>
          <w:rFonts w:hint="eastAsia" w:ascii="宋体" w:hAnsi="宋体" w:cs="宋体"/>
          <w:szCs w:val="28"/>
        </w:rPr>
        <w:t>支部管理员点击该模块</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是否在《预备党员考察登记表》中填写第一季度培养、教育、考察情况：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填写时间：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vAlign w:val="top"/>
          </w:tcPr>
          <w:p>
            <w:pPr>
              <w:rPr>
                <w:rFonts w:ascii="宋体" w:hAnsi="宋体" w:cs="宋体"/>
                <w:sz w:val="21"/>
                <w:szCs w:val="21"/>
                <w:vertAlign w:val="baseline"/>
              </w:rPr>
            </w:pPr>
            <w:r>
              <w:rPr>
                <w:rFonts w:hint="eastAsia" w:ascii="宋体" w:hAnsi="宋体" w:cs="宋体"/>
                <w:sz w:val="21"/>
                <w:szCs w:val="21"/>
              </w:rPr>
              <w:t>是否在《预备党员考察登记表》中填写第一季度培养、教育、考察情况：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vAlign w:val="top"/>
          </w:tcPr>
          <w:p>
            <w:pPr>
              <w:rPr>
                <w:rFonts w:ascii="宋体" w:hAnsi="宋体" w:cs="宋体"/>
                <w:sz w:val="21"/>
                <w:szCs w:val="21"/>
                <w:vertAlign w:val="baseline"/>
              </w:rPr>
            </w:pPr>
            <w:r>
              <w:rPr>
                <w:rFonts w:hint="eastAsia" w:ascii="宋体" w:hAnsi="宋体" w:cs="宋体"/>
                <w:sz w:val="21"/>
                <w:szCs w:val="21"/>
              </w:rPr>
              <w:t>填写时间：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vAlign w:val="top"/>
          </w:tcPr>
          <w:p>
            <w:pPr>
              <w:rPr>
                <w:rFonts w:ascii="宋体" w:hAnsi="宋体" w:cs="宋体"/>
                <w:sz w:val="21"/>
                <w:szCs w:val="21"/>
                <w:vertAlign w:val="baseline"/>
              </w:rPr>
            </w:pPr>
            <w:r>
              <w:rPr>
                <w:rFonts w:hint="eastAsia" w:ascii="宋体" w:hAnsi="宋体" w:cs="宋体"/>
                <w:sz w:val="21"/>
                <w:szCs w:val="21"/>
              </w:rPr>
              <w:t>是否在《预备党员考察登记表》中填写第一季度培养、教育、考察情况：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vAlign w:val="top"/>
          </w:tcPr>
          <w:p>
            <w:pPr>
              <w:rPr>
                <w:rFonts w:ascii="宋体" w:hAnsi="宋体" w:cs="宋体"/>
                <w:sz w:val="21"/>
                <w:szCs w:val="21"/>
                <w:vertAlign w:val="baseline"/>
              </w:rPr>
            </w:pPr>
            <w:r>
              <w:rPr>
                <w:rFonts w:hint="eastAsia" w:ascii="宋体" w:hAnsi="宋体" w:cs="宋体"/>
                <w:sz w:val="21"/>
                <w:szCs w:val="21"/>
              </w:rPr>
              <w:t>填写时间：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vAlign w:val="top"/>
          </w:tcPr>
          <w:p>
            <w:pPr>
              <w:rPr>
                <w:rFonts w:hint="eastAsia" w:ascii="宋体" w:hAnsi="宋体" w:cs="宋体"/>
                <w:sz w:val="21"/>
                <w:szCs w:val="21"/>
              </w:rPr>
            </w:pPr>
            <w:r>
              <w:rPr>
                <w:rFonts w:hint="eastAsia" w:ascii="宋体" w:hAnsi="宋体" w:cs="宋体"/>
                <w:sz w:val="21"/>
                <w:szCs w:val="21"/>
              </w:rPr>
              <w:t>是否在《预备党员考察登记表》中填写第一季度培养、教育、考察情况：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vAlign w:val="top"/>
          </w:tcPr>
          <w:p>
            <w:pPr>
              <w:rPr>
                <w:rFonts w:hint="eastAsia" w:ascii="宋体" w:hAnsi="宋体" w:cs="宋体"/>
                <w:sz w:val="21"/>
                <w:szCs w:val="21"/>
              </w:rPr>
            </w:pPr>
            <w:r>
              <w:rPr>
                <w:rFonts w:hint="eastAsia" w:ascii="宋体" w:hAnsi="宋体" w:cs="宋体"/>
                <w:sz w:val="21"/>
                <w:szCs w:val="21"/>
              </w:rPr>
              <w:t>填写时间：</w:t>
            </w:r>
          </w:p>
        </w:tc>
      </w:tr>
    </w:tbl>
    <w:p>
      <w:pPr>
        <w:rPr>
          <w:rFonts w:ascii="宋体" w:hAnsi="宋体" w:cs="宋体"/>
          <w:szCs w:val="28"/>
        </w:rPr>
      </w:pPr>
      <w:r>
        <w:rPr>
          <w:rFonts w:hint="eastAsia" w:ascii="宋体" w:hAnsi="宋体" w:cs="宋体"/>
          <w:szCs w:val="28"/>
        </w:rPr>
        <w:t>提交 进下一流程。</w:t>
      </w:r>
    </w:p>
    <w:p>
      <w:pPr>
        <w:rPr>
          <w:rFonts w:ascii="宋体" w:hAnsi="宋体" w:cs="宋体"/>
          <w:szCs w:val="28"/>
        </w:rPr>
      </w:pPr>
      <w:r>
        <w:rPr>
          <w:rFonts w:hint="eastAsia" w:ascii="宋体" w:hAnsi="宋体" w:cs="宋体"/>
          <w:szCs w:val="28"/>
        </w:rPr>
        <w:t>23.提出转正申请</w:t>
      </w:r>
    </w:p>
    <w:p>
      <w:pPr>
        <w:rPr>
          <w:rFonts w:ascii="宋体" w:hAnsi="宋体" w:cs="宋体"/>
          <w:szCs w:val="28"/>
          <w:vertAlign w:val="baseline"/>
        </w:rPr>
      </w:pPr>
      <w:r>
        <w:rPr>
          <w:rFonts w:hint="eastAsia" w:ascii="宋体" w:hAnsi="宋体" w:cs="宋体"/>
          <w:szCs w:val="28"/>
        </w:rPr>
        <w:t>支部管理员点击该模块</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是否预备期满一年提出转正申请：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提交时间：</w:t>
            </w:r>
          </w:p>
        </w:tc>
      </w:tr>
    </w:tbl>
    <w:p>
      <w:pPr>
        <w:rPr>
          <w:rFonts w:ascii="宋体" w:hAnsi="宋体" w:cs="宋体"/>
          <w:szCs w:val="28"/>
        </w:rPr>
      </w:pPr>
    </w:p>
    <w:p>
      <w:pPr>
        <w:rPr>
          <w:rFonts w:ascii="宋体" w:hAnsi="宋体" w:cs="宋体"/>
          <w:szCs w:val="28"/>
        </w:rPr>
      </w:pPr>
      <w:r>
        <w:rPr>
          <w:rFonts w:hint="eastAsia" w:ascii="宋体" w:hAnsi="宋体" w:cs="宋体"/>
          <w:szCs w:val="28"/>
        </w:rPr>
        <w:t>24.预备党员转正公示</w:t>
      </w:r>
    </w:p>
    <w:p>
      <w:pPr>
        <w:rPr>
          <w:rFonts w:ascii="宋体" w:hAnsi="宋体" w:cs="宋体"/>
          <w:szCs w:val="28"/>
          <w:vertAlign w:val="baseline"/>
        </w:rPr>
      </w:pPr>
      <w:r>
        <w:rPr>
          <w:rFonts w:hint="eastAsia" w:ascii="宋体" w:hAnsi="宋体" w:cs="宋体"/>
          <w:szCs w:val="28"/>
        </w:rPr>
        <w:t>支部管理员点击该模块</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党小组是否提出意见：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是否进行不少于5个工作日的公示：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是否广泛征求党员群众意见：  是    否</w:t>
            </w:r>
          </w:p>
        </w:tc>
      </w:tr>
    </w:tbl>
    <w:p>
      <w:pPr>
        <w:rPr>
          <w:rFonts w:ascii="宋体" w:hAnsi="宋体" w:cs="宋体"/>
          <w:szCs w:val="28"/>
        </w:rPr>
      </w:pPr>
    </w:p>
    <w:p>
      <w:pPr>
        <w:rPr>
          <w:rFonts w:ascii="宋体" w:hAnsi="宋体" w:cs="宋体"/>
          <w:szCs w:val="28"/>
        </w:rPr>
      </w:pPr>
      <w:r>
        <w:rPr>
          <w:rFonts w:hint="eastAsia" w:ascii="宋体" w:hAnsi="宋体" w:cs="宋体"/>
          <w:szCs w:val="28"/>
        </w:rPr>
        <w:t>25.支委会审查</w:t>
      </w:r>
    </w:p>
    <w:p>
      <w:pPr>
        <w:rPr>
          <w:rFonts w:ascii="宋体" w:hAnsi="宋体" w:cs="宋体"/>
          <w:szCs w:val="28"/>
          <w:vertAlign w:val="baseline"/>
        </w:rPr>
      </w:pPr>
      <w:r>
        <w:rPr>
          <w:rFonts w:hint="eastAsia" w:ascii="宋体" w:hAnsi="宋体" w:cs="宋体"/>
          <w:szCs w:val="28"/>
        </w:rPr>
        <w:t>支部管理员点击该模块</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Cs w:val="28"/>
                <w:vertAlign w:val="baseline"/>
              </w:rPr>
            </w:pPr>
            <w:r>
              <w:rPr>
                <w:rFonts w:hint="eastAsia" w:ascii="宋体" w:hAnsi="宋体" w:cs="宋体"/>
                <w:sz w:val="21"/>
                <w:szCs w:val="21"/>
              </w:rPr>
              <w:t>是否经过支委会审查：   是   否</w:t>
            </w:r>
          </w:p>
        </w:tc>
      </w:tr>
    </w:tbl>
    <w:p>
      <w:pPr>
        <w:rPr>
          <w:rFonts w:ascii="宋体" w:hAnsi="宋体" w:cs="宋体"/>
          <w:szCs w:val="28"/>
        </w:rPr>
      </w:pPr>
    </w:p>
    <w:p>
      <w:pPr>
        <w:rPr>
          <w:rFonts w:ascii="宋体" w:hAnsi="宋体" w:cs="宋体"/>
          <w:szCs w:val="28"/>
        </w:rPr>
      </w:pPr>
      <w:r>
        <w:rPr>
          <w:rFonts w:hint="eastAsia" w:ascii="宋体" w:hAnsi="宋体" w:cs="宋体"/>
          <w:szCs w:val="28"/>
        </w:rPr>
        <w:t>26.支部大会讨论</w:t>
      </w:r>
    </w:p>
    <w:p>
      <w:pPr>
        <w:rPr>
          <w:rFonts w:ascii="宋体" w:hAnsi="宋体" w:cs="宋体"/>
          <w:szCs w:val="28"/>
          <w:vertAlign w:val="baseline"/>
        </w:rPr>
      </w:pPr>
      <w:r>
        <w:rPr>
          <w:rFonts w:hint="eastAsia" w:ascii="宋体" w:hAnsi="宋体" w:cs="宋体"/>
          <w:szCs w:val="28"/>
        </w:rPr>
        <w:t>支部管理员点击该模块</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有表决权的到会人数是否超过应到会有表决权人数的半数：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是否是无记名投票方式表决：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赞成人数是否超过应到会有表决权的正式党员半数：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是否是逐个讨论和表决：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是否及时将决议写入志愿书：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hint="eastAsia" w:ascii="宋体" w:hAnsi="宋体" w:eastAsia="宋体" w:cs="宋体"/>
                <w:sz w:val="21"/>
                <w:szCs w:val="21"/>
                <w:lang w:val="en-US" w:eastAsia="zh-CN"/>
              </w:rPr>
            </w:pPr>
            <w:r>
              <w:rPr>
                <w:rFonts w:hint="eastAsia" w:ascii="宋体" w:hAnsi="宋体" w:cs="宋体"/>
                <w:sz w:val="21"/>
                <w:szCs w:val="21"/>
                <w:lang w:val="en-US" w:eastAsia="zh-CN"/>
              </w:rPr>
              <w:t>会议召开时间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hint="eastAsia" w:ascii="宋体" w:hAnsi="宋体" w:eastAsia="宋体" w:cs="宋体"/>
                <w:sz w:val="21"/>
                <w:szCs w:val="21"/>
                <w:lang w:val="en-US" w:eastAsia="zh-CN"/>
              </w:rPr>
            </w:pPr>
            <w:r>
              <w:rPr>
                <w:rFonts w:hint="eastAsia" w:ascii="宋体" w:hAnsi="宋体" w:cs="宋体"/>
                <w:sz w:val="21"/>
                <w:szCs w:val="21"/>
                <w:lang w:val="en-US" w:eastAsia="zh-CN"/>
              </w:rPr>
              <w:t>会议召开地点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hint="eastAsia" w:ascii="宋体" w:hAnsi="宋体" w:eastAsia="宋体" w:cs="宋体"/>
                <w:sz w:val="21"/>
                <w:szCs w:val="21"/>
                <w:lang w:val="en-US" w:eastAsia="zh-CN"/>
              </w:rPr>
            </w:pPr>
            <w:r>
              <w:rPr>
                <w:rFonts w:hint="eastAsia" w:ascii="宋体" w:hAnsi="宋体" w:cs="宋体"/>
                <w:sz w:val="21"/>
                <w:szCs w:val="21"/>
                <w:lang w:val="en-US" w:eastAsia="zh-CN"/>
              </w:rPr>
              <w:t>主持人</w:t>
            </w:r>
          </w:p>
        </w:tc>
      </w:tr>
    </w:tbl>
    <w:p>
      <w:pPr>
        <w:rPr>
          <w:rFonts w:ascii="宋体" w:hAnsi="宋体" w:cs="宋体"/>
          <w:szCs w:val="28"/>
        </w:rPr>
      </w:pPr>
      <w:r>
        <w:rPr>
          <w:rFonts w:hint="eastAsia" w:ascii="宋体" w:hAnsi="宋体" w:cs="宋体"/>
          <w:szCs w:val="28"/>
        </w:rPr>
        <w:t>提交进入一下流程。</w:t>
      </w:r>
    </w:p>
    <w:p>
      <w:pPr>
        <w:rPr>
          <w:rFonts w:ascii="宋体" w:hAnsi="宋体" w:cs="宋体"/>
          <w:szCs w:val="28"/>
        </w:rPr>
      </w:pPr>
      <w:r>
        <w:rPr>
          <w:rFonts w:hint="eastAsia" w:ascii="宋体" w:hAnsi="宋体" w:cs="宋体"/>
          <w:szCs w:val="28"/>
        </w:rPr>
        <w:t>27.上级党委审批</w:t>
      </w:r>
    </w:p>
    <w:p>
      <w:pPr>
        <w:rPr>
          <w:rFonts w:ascii="宋体" w:hAnsi="宋体" w:cs="宋体"/>
          <w:szCs w:val="28"/>
          <w:vertAlign w:val="baseline"/>
        </w:rPr>
      </w:pPr>
      <w:r>
        <w:rPr>
          <w:rFonts w:hint="eastAsia" w:ascii="宋体" w:hAnsi="宋体" w:cs="宋体"/>
          <w:szCs w:val="28"/>
        </w:rPr>
        <w:t>职能工作人员点击该模块</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是否党委会集体讨论表决：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是否逐个审议和表决：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是否三个月内完成审批：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是否将审批意见写入志愿书：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是否接到上级党委的审批：   是   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 w:val="21"/>
                <w:szCs w:val="21"/>
                <w:vertAlign w:val="baseline"/>
              </w:rPr>
            </w:pPr>
            <w:r>
              <w:rPr>
                <w:rFonts w:hint="eastAsia" w:ascii="宋体" w:hAnsi="宋体" w:cs="宋体"/>
                <w:sz w:val="21"/>
                <w:szCs w:val="21"/>
              </w:rPr>
              <w:t>党支部书记是否同本人谈话，并将审批结果在党员大会上宣布：是 否</w:t>
            </w:r>
          </w:p>
        </w:tc>
      </w:tr>
    </w:tbl>
    <w:p>
      <w:pPr>
        <w:rPr>
          <w:rFonts w:ascii="宋体" w:hAnsi="宋体" w:cs="宋体"/>
          <w:szCs w:val="28"/>
        </w:rPr>
      </w:pPr>
      <w:r>
        <w:rPr>
          <w:rFonts w:hint="eastAsia" w:ascii="宋体" w:hAnsi="宋体" w:cs="宋体"/>
          <w:szCs w:val="28"/>
        </w:rPr>
        <w:t>提交，经过上级党委审批确认，进入下一流程。</w:t>
      </w:r>
    </w:p>
    <w:p>
      <w:pPr>
        <w:rPr>
          <w:rFonts w:ascii="宋体" w:hAnsi="宋体" w:cs="宋体"/>
          <w:szCs w:val="28"/>
        </w:rPr>
      </w:pPr>
      <w:r>
        <w:rPr>
          <w:rFonts w:hint="eastAsia" w:ascii="宋体" w:hAnsi="宋体" w:cs="宋体"/>
          <w:szCs w:val="28"/>
        </w:rPr>
        <w:t>28.材料归档</w:t>
      </w:r>
    </w:p>
    <w:p>
      <w:pPr>
        <w:rPr>
          <w:rFonts w:ascii="宋体" w:hAnsi="宋体" w:cs="宋体"/>
          <w:szCs w:val="28"/>
          <w:vertAlign w:val="baseline"/>
        </w:rPr>
      </w:pPr>
      <w:r>
        <w:rPr>
          <w:rFonts w:hint="eastAsia" w:ascii="宋体" w:hAnsi="宋体" w:cs="宋体"/>
          <w:szCs w:val="28"/>
        </w:rPr>
        <w:t>支部管理员点击该模块，进行选择</w:t>
      </w:r>
    </w:p>
    <w:tbl>
      <w:tblPr>
        <w:tblStyle w:val="3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rPr>
                <w:rFonts w:ascii="宋体" w:hAnsi="宋体" w:cs="宋体"/>
                <w:szCs w:val="28"/>
                <w:vertAlign w:val="baseline"/>
              </w:rPr>
            </w:pPr>
            <w:r>
              <w:rPr>
                <w:rFonts w:hint="eastAsia" w:ascii="宋体" w:hAnsi="宋体" w:cs="宋体"/>
                <w:sz w:val="21"/>
                <w:szCs w:val="21"/>
              </w:rPr>
              <w:t>是否将志愿书、入党申请书、政治审查材料、转正申请书、培养教育考察材料存入人事档案：   是   否</w:t>
            </w:r>
          </w:p>
        </w:tc>
      </w:tr>
    </w:tbl>
    <w:p>
      <w:pPr>
        <w:rPr>
          <w:rFonts w:ascii="宋体" w:hAnsi="宋体" w:cs="宋体"/>
          <w:szCs w:val="28"/>
        </w:rPr>
      </w:pPr>
    </w:p>
    <w:p>
      <w:pPr>
        <w:rPr>
          <w:rFonts w:ascii="宋体" w:hAnsi="宋体" w:cs="宋体"/>
          <w:szCs w:val="28"/>
        </w:rPr>
      </w:pPr>
      <w:r>
        <w:rPr>
          <w:rFonts w:hint="eastAsia" w:ascii="宋体" w:hAnsi="宋体" w:cs="宋体"/>
          <w:szCs w:val="28"/>
        </w:rPr>
        <w:t>提交  完成发展党员流程。</w:t>
      </w:r>
    </w:p>
    <w:p>
      <w:pPr>
        <w:pStyle w:val="2"/>
        <w:ind w:firstLine="562"/>
        <w:rPr>
          <w:rFonts w:hint="eastAsia" w:ascii="宋体" w:hAnsi="宋体" w:cs="宋体"/>
          <w:b/>
          <w:bCs/>
          <w:szCs w:val="28"/>
        </w:rPr>
      </w:pPr>
      <w:bookmarkStart w:id="152" w:name="_Toc323_WPSOffice_Level3"/>
    </w:p>
    <w:p>
      <w:pPr>
        <w:pStyle w:val="2"/>
        <w:ind w:firstLine="562"/>
        <w:rPr>
          <w:rFonts w:hint="eastAsia" w:ascii="宋体" w:hAnsi="宋体" w:cs="宋体"/>
          <w:b/>
          <w:bCs/>
          <w:szCs w:val="28"/>
        </w:rPr>
      </w:pPr>
    </w:p>
    <w:p>
      <w:pPr>
        <w:pStyle w:val="2"/>
        <w:ind w:firstLine="562"/>
        <w:rPr>
          <w:rFonts w:hint="eastAsia" w:ascii="宋体" w:hAnsi="宋体" w:cs="宋体"/>
          <w:b/>
          <w:bCs/>
          <w:szCs w:val="28"/>
        </w:rPr>
      </w:pPr>
    </w:p>
    <w:p>
      <w:pPr>
        <w:pStyle w:val="2"/>
        <w:ind w:firstLine="562"/>
        <w:rPr>
          <w:rFonts w:hint="eastAsia" w:ascii="宋体" w:hAnsi="宋体" w:cs="宋体"/>
          <w:b/>
          <w:bCs/>
          <w:szCs w:val="28"/>
        </w:rPr>
      </w:pPr>
    </w:p>
    <w:p>
      <w:pPr>
        <w:pStyle w:val="2"/>
        <w:ind w:firstLine="562"/>
        <w:rPr>
          <w:rFonts w:hint="eastAsia" w:ascii="宋体" w:hAnsi="宋体" w:cs="宋体"/>
          <w:b/>
          <w:bCs/>
          <w:szCs w:val="28"/>
        </w:rPr>
      </w:pPr>
    </w:p>
    <w:p>
      <w:pPr>
        <w:pStyle w:val="2"/>
        <w:ind w:firstLine="562"/>
        <w:rPr>
          <w:rFonts w:hint="eastAsia" w:ascii="宋体" w:hAnsi="宋体" w:cs="宋体"/>
          <w:b/>
          <w:bCs/>
          <w:szCs w:val="28"/>
        </w:rPr>
      </w:pPr>
    </w:p>
    <w:p>
      <w:pPr>
        <w:pStyle w:val="2"/>
        <w:ind w:firstLine="562"/>
        <w:rPr>
          <w:rFonts w:ascii="宋体" w:hAnsi="宋体"/>
          <w:b/>
          <w:bCs/>
          <w:szCs w:val="28"/>
        </w:rPr>
      </w:pPr>
      <w:r>
        <w:rPr>
          <w:rFonts w:hint="eastAsia" w:ascii="宋体" w:hAnsi="宋体" w:cs="宋体"/>
          <w:b/>
          <w:bCs/>
          <w:szCs w:val="28"/>
        </w:rPr>
        <w:t>c.技术实现</w:t>
      </w:r>
      <w:bookmarkEnd w:id="152"/>
    </w:p>
    <w:p>
      <w:pPr>
        <w:pStyle w:val="41"/>
        <w:spacing w:line="360" w:lineRule="auto"/>
        <w:ind w:left="560" w:firstLine="0" w:firstLineChars="0"/>
        <w:rPr>
          <w:rFonts w:ascii="宋体" w:hAnsi="宋体"/>
          <w:szCs w:val="28"/>
        </w:rPr>
      </w:pPr>
      <w:bookmarkStart w:id="153" w:name="_Toc9111_WPSOffice_Level2"/>
      <w:r>
        <w:rPr>
          <w:rFonts w:hint="eastAsia" w:ascii="宋体" w:hAnsi="宋体"/>
          <w:szCs w:val="28"/>
        </w:rPr>
        <w:t>(1)发展党员视图——可以直观展示发展流程</w:t>
      </w:r>
      <w:bookmarkEnd w:id="153"/>
    </w:p>
    <w:p>
      <w:pPr>
        <w:spacing w:line="360" w:lineRule="auto"/>
        <w:jc w:val="center"/>
        <w:rPr>
          <w:rFonts w:ascii="宋体" w:hAnsi="宋体"/>
          <w:szCs w:val="28"/>
        </w:rPr>
      </w:pPr>
      <w:r>
        <w:rPr>
          <w:rFonts w:ascii="宋体" w:hAnsi="宋体"/>
          <w:szCs w:val="28"/>
        </w:rPr>
        <w:pict>
          <v:shape id="_x0000_i1064" o:spt="75" type="#_x0000_t75" style="height:191.3pt;width:414.8pt;" filled="f" o:preferrelative="t" stroked="f" coordsize="21600,21600">
            <v:path/>
            <v:fill on="f" focussize="0,0"/>
            <v:stroke on="f" joinstyle="miter"/>
            <v:imagedata r:id="rId51" o:title=""/>
            <o:lock v:ext="edit" aspectratio="t"/>
            <w10:wrap type="none"/>
            <w10:anchorlock/>
          </v:shape>
        </w:pict>
      </w:r>
    </w:p>
    <w:p>
      <w:pPr>
        <w:pStyle w:val="2"/>
        <w:jc w:val="center"/>
        <w:rPr>
          <w:sz w:val="21"/>
          <w:szCs w:val="21"/>
        </w:rPr>
      </w:pPr>
      <w:r>
        <w:rPr>
          <w:rFonts w:hint="eastAsia" w:ascii="宋体" w:hAnsi="宋体"/>
          <w:sz w:val="21"/>
          <w:szCs w:val="21"/>
        </w:rPr>
        <w:t>图34 发展党员视图1</w:t>
      </w:r>
    </w:p>
    <w:p>
      <w:pPr>
        <w:spacing w:line="360" w:lineRule="auto"/>
        <w:ind w:firstLine="560" w:firstLineChars="200"/>
        <w:rPr>
          <w:rFonts w:ascii="宋体" w:hAnsi="宋体"/>
          <w:szCs w:val="28"/>
        </w:rPr>
      </w:pPr>
      <w:r>
        <w:rPr>
          <w:rFonts w:hint="eastAsia" w:ascii="宋体" w:hAnsi="宋体"/>
          <w:szCs w:val="28"/>
        </w:rPr>
        <w:t>(2)查看某一个党员所处于发展的阶段,点击蓝色箭头弹出该阶段需要管理员操作的内容,流程前面对勾代表已完成,沙漏代表进行中,同时,已完成的模块颜色会变成橙色,进行中的模块颜色是蓝色,未进行的模块颜色是灰色</w:t>
      </w:r>
    </w:p>
    <w:p>
      <w:pPr>
        <w:spacing w:line="360" w:lineRule="auto"/>
        <w:jc w:val="center"/>
        <w:rPr>
          <w:rFonts w:ascii="宋体" w:hAnsi="宋体"/>
          <w:szCs w:val="28"/>
        </w:rPr>
      </w:pPr>
      <w:r>
        <w:rPr>
          <w:rFonts w:ascii="宋体" w:hAnsi="宋体"/>
          <w:szCs w:val="28"/>
        </w:rPr>
        <w:pict>
          <v:shape id="_x0000_i1065" o:spt="75" type="#_x0000_t75" style="height:186.45pt;width:403.5pt;" filled="f" o:preferrelative="t" stroked="f" coordsize="21600,21600">
            <v:path/>
            <v:fill on="f" focussize="0,0"/>
            <v:stroke on="f" joinstyle="miter"/>
            <v:imagedata r:id="rId52" o:title=""/>
            <o:lock v:ext="edit" aspectratio="t"/>
            <w10:wrap type="none"/>
            <w10:anchorlock/>
          </v:shape>
        </w:pict>
      </w:r>
    </w:p>
    <w:p>
      <w:pPr>
        <w:pStyle w:val="2"/>
        <w:jc w:val="center"/>
        <w:rPr>
          <w:rFonts w:ascii="宋体" w:hAnsi="宋体" w:cs="宋体"/>
          <w:sz w:val="21"/>
          <w:szCs w:val="21"/>
        </w:rPr>
      </w:pPr>
      <w:r>
        <w:rPr>
          <w:rFonts w:hint="eastAsia" w:ascii="宋体" w:hAnsi="宋体" w:cs="宋体"/>
          <w:sz w:val="21"/>
          <w:szCs w:val="21"/>
        </w:rPr>
        <w:t>图35 发展党员视图2</w:t>
      </w:r>
    </w:p>
    <w:p>
      <w:pPr>
        <w:spacing w:line="360" w:lineRule="auto"/>
        <w:ind w:firstLine="560" w:firstLineChars="200"/>
        <w:rPr>
          <w:rFonts w:ascii="宋体" w:hAnsi="宋体"/>
          <w:szCs w:val="28"/>
        </w:rPr>
      </w:pPr>
    </w:p>
    <w:p>
      <w:pPr>
        <w:spacing w:line="360" w:lineRule="auto"/>
        <w:ind w:firstLine="560" w:firstLineChars="200"/>
        <w:rPr>
          <w:rFonts w:hint="eastAsia" w:ascii="宋体" w:hAnsi="宋体"/>
          <w:szCs w:val="28"/>
        </w:rPr>
      </w:pPr>
    </w:p>
    <w:p>
      <w:pPr>
        <w:spacing w:line="360" w:lineRule="auto"/>
        <w:ind w:firstLine="560" w:firstLineChars="200"/>
        <w:rPr>
          <w:rFonts w:hint="eastAsia" w:ascii="宋体" w:hAnsi="宋体"/>
          <w:szCs w:val="28"/>
        </w:rPr>
      </w:pPr>
    </w:p>
    <w:p>
      <w:pPr>
        <w:spacing w:line="360" w:lineRule="auto"/>
        <w:ind w:firstLine="560" w:firstLineChars="200"/>
        <w:rPr>
          <w:rFonts w:hint="eastAsia" w:ascii="宋体" w:hAnsi="宋体"/>
          <w:szCs w:val="28"/>
        </w:rPr>
      </w:pPr>
    </w:p>
    <w:p>
      <w:pPr>
        <w:spacing w:line="360" w:lineRule="auto"/>
        <w:ind w:firstLine="560" w:firstLineChars="200"/>
        <w:rPr>
          <w:rFonts w:ascii="宋体" w:hAnsi="宋体"/>
          <w:szCs w:val="28"/>
        </w:rPr>
      </w:pPr>
      <w:r>
        <w:rPr>
          <w:rFonts w:hint="eastAsia" w:ascii="宋体" w:hAnsi="宋体"/>
          <w:szCs w:val="28"/>
        </w:rPr>
        <w:t>(3)将鼠标移至该发展人员已完成的流程上可以看到该人员发展进行的相关信息</w:t>
      </w:r>
    </w:p>
    <w:p>
      <w:pPr>
        <w:spacing w:line="360" w:lineRule="auto"/>
        <w:jc w:val="center"/>
        <w:rPr>
          <w:rFonts w:ascii="宋体" w:hAnsi="宋体"/>
          <w:szCs w:val="28"/>
        </w:rPr>
      </w:pPr>
      <w:r>
        <w:rPr>
          <w:rFonts w:ascii="宋体" w:hAnsi="宋体"/>
          <w:szCs w:val="28"/>
        </w:rPr>
        <w:pict>
          <v:shape id="_x0000_i1066" o:spt="75" type="#_x0000_t75" style="height:291.2pt;width:419.65pt;" filled="f" o:preferrelative="t" stroked="f" coordsize="21600,21600">
            <v:path/>
            <v:fill on="f" focussize="0,0"/>
            <v:stroke on="f" joinstyle="miter"/>
            <v:imagedata r:id="rId53" o:title=""/>
            <o:lock v:ext="edit" aspectratio="t"/>
            <w10:wrap type="none"/>
            <w10:anchorlock/>
          </v:shape>
        </w:pict>
      </w:r>
    </w:p>
    <w:p>
      <w:pPr>
        <w:pStyle w:val="2"/>
        <w:jc w:val="center"/>
        <w:rPr>
          <w:rFonts w:ascii="宋体" w:hAnsi="宋体"/>
          <w:szCs w:val="28"/>
        </w:rPr>
      </w:pPr>
      <w:r>
        <w:rPr>
          <w:rFonts w:hint="eastAsia" w:ascii="宋体" w:hAnsi="宋体"/>
          <w:sz w:val="21"/>
          <w:szCs w:val="21"/>
        </w:rPr>
        <w:t>图36 发展党员视图3</w:t>
      </w:r>
    </w:p>
    <w:p>
      <w:pPr>
        <w:spacing w:line="360" w:lineRule="auto"/>
        <w:ind w:firstLine="560" w:firstLineChars="200"/>
        <w:rPr>
          <w:rFonts w:ascii="宋体" w:hAnsi="宋体"/>
          <w:szCs w:val="28"/>
        </w:rPr>
      </w:pPr>
      <w:r>
        <w:rPr>
          <w:rFonts w:hint="eastAsia" w:ascii="宋体" w:hAnsi="宋体"/>
          <w:szCs w:val="28"/>
        </w:rPr>
        <w:t>(4)如果想具体了解该模块的操作指导点击后面问号图标,会弹出相应的流程操作帮助</w:t>
      </w:r>
    </w:p>
    <w:p>
      <w:pPr>
        <w:spacing w:line="360" w:lineRule="auto"/>
        <w:jc w:val="center"/>
        <w:rPr>
          <w:rFonts w:ascii="宋体" w:hAnsi="宋体"/>
          <w:szCs w:val="28"/>
        </w:rPr>
      </w:pPr>
      <w:r>
        <w:rPr>
          <w:rFonts w:ascii="宋体" w:hAnsi="宋体"/>
          <w:szCs w:val="28"/>
        </w:rPr>
        <w:pict>
          <v:shape id="_x0000_i1067" o:spt="75" type="#_x0000_t75" style="height:223.55pt;width:426.1pt;" filled="f" o:preferrelative="t" stroked="f" coordsize="21600,21600">
            <v:path/>
            <v:fill on="f" focussize="0,0"/>
            <v:stroke on="f"/>
            <v:imagedata r:id="rId54" o:title=""/>
            <o:lock v:ext="edit" aspectratio="t"/>
            <w10:wrap type="none"/>
            <w10:anchorlock/>
          </v:shape>
        </w:pict>
      </w:r>
    </w:p>
    <w:p>
      <w:pPr>
        <w:pStyle w:val="2"/>
        <w:jc w:val="center"/>
        <w:rPr>
          <w:rFonts w:ascii="宋体" w:hAnsi="宋体"/>
          <w:szCs w:val="28"/>
        </w:rPr>
      </w:pPr>
      <w:r>
        <w:rPr>
          <w:rFonts w:hint="eastAsia" w:ascii="宋体" w:hAnsi="宋体"/>
          <w:sz w:val="21"/>
          <w:szCs w:val="21"/>
        </w:rPr>
        <w:t>图37 发展党员视图4</w:t>
      </w:r>
    </w:p>
    <w:p>
      <w:pPr>
        <w:pStyle w:val="2"/>
        <w:ind w:firstLine="562"/>
        <w:outlineLvl w:val="2"/>
        <w:rPr>
          <w:rFonts w:ascii="黑体" w:hAnsi="黑体" w:eastAsia="黑体" w:cs="黑体"/>
          <w:b/>
          <w:bCs/>
          <w:szCs w:val="28"/>
        </w:rPr>
      </w:pPr>
      <w:bookmarkStart w:id="154" w:name="_Toc31295"/>
      <w:r>
        <w:rPr>
          <w:rFonts w:hint="eastAsia" w:ascii="黑体" w:hAnsi="黑体" w:eastAsia="黑体" w:cs="黑体"/>
          <w:b/>
          <w:bCs/>
          <w:szCs w:val="28"/>
        </w:rPr>
        <w:t>4.4.3发展流程管理</w:t>
      </w:r>
      <w:bookmarkEnd w:id="154"/>
    </w:p>
    <w:p>
      <w:pPr>
        <w:pStyle w:val="2"/>
        <w:ind w:firstLine="562"/>
        <w:rPr>
          <w:rFonts w:ascii="宋体" w:hAnsi="宋体" w:cs="宋体"/>
          <w:b/>
          <w:bCs/>
          <w:szCs w:val="28"/>
        </w:rPr>
      </w:pPr>
      <w:bookmarkStart w:id="155" w:name="_Toc30337_WPSOffice_Level3"/>
      <w:r>
        <w:rPr>
          <w:rFonts w:hint="eastAsia" w:ascii="宋体" w:hAnsi="宋体" w:cs="宋体"/>
          <w:b/>
          <w:bCs/>
          <w:szCs w:val="28"/>
        </w:rPr>
        <w:t>a.设计思路</w:t>
      </w:r>
      <w:bookmarkEnd w:id="155"/>
    </w:p>
    <w:p>
      <w:pPr>
        <w:pStyle w:val="2"/>
        <w:ind w:firstLine="560"/>
        <w:rPr>
          <w:rFonts w:ascii="宋体" w:hAnsi="宋体" w:cs="宋体"/>
          <w:szCs w:val="28"/>
        </w:rPr>
      </w:pPr>
      <w:r>
        <w:rPr>
          <w:rFonts w:hint="eastAsia" w:ascii="宋体" w:hAnsi="宋体" w:cs="宋体"/>
          <w:szCs w:val="28"/>
        </w:rPr>
        <w:t>便捷管理发展党员流程中的环节信息设定,能够根据党的要求及时更新发展信息</w:t>
      </w:r>
    </w:p>
    <w:p>
      <w:pPr>
        <w:pStyle w:val="2"/>
        <w:ind w:firstLine="562"/>
        <w:rPr>
          <w:rFonts w:ascii="宋体" w:hAnsi="宋体" w:cs="宋体"/>
          <w:b/>
          <w:bCs/>
          <w:szCs w:val="28"/>
        </w:rPr>
      </w:pPr>
      <w:bookmarkStart w:id="156" w:name="_Toc3632_WPSOffice_Level3"/>
      <w:r>
        <w:rPr>
          <w:rFonts w:hint="eastAsia" w:ascii="宋体" w:hAnsi="宋体" w:cs="宋体"/>
          <w:b/>
          <w:bCs/>
          <w:szCs w:val="28"/>
        </w:rPr>
        <w:t>b.技术实现</w:t>
      </w:r>
      <w:bookmarkEnd w:id="156"/>
    </w:p>
    <w:p>
      <w:pPr>
        <w:pStyle w:val="2"/>
        <w:ind w:firstLine="0" w:firstLineChars="0"/>
      </w:pPr>
      <w:r>
        <w:pict>
          <v:shape id="_x0000_i1068" o:spt="75" type="#_x0000_t75" style="height:222.45pt;width:468pt;" filled="f" o:preferrelative="t" stroked="f" coordsize="21600,21600">
            <v:path/>
            <v:fill on="f" focussize="0,0"/>
            <v:stroke on="f" joinstyle="miter"/>
            <v:imagedata r:id="rId55" o:title=""/>
            <o:lock v:ext="edit" aspectratio="t"/>
            <w10:wrap type="none"/>
            <w10:anchorlock/>
          </v:shape>
        </w:pict>
      </w:r>
    </w:p>
    <w:p>
      <w:pPr>
        <w:pStyle w:val="2"/>
        <w:ind w:firstLine="0" w:firstLineChars="0"/>
        <w:jc w:val="center"/>
        <w:rPr>
          <w:sz w:val="21"/>
          <w:szCs w:val="21"/>
        </w:rPr>
      </w:pPr>
      <w:r>
        <w:rPr>
          <w:rFonts w:hint="eastAsia"/>
          <w:sz w:val="21"/>
          <w:szCs w:val="21"/>
        </w:rPr>
        <w:t>图38 发展流程管理图</w:t>
      </w:r>
    </w:p>
    <w:p>
      <w:pPr>
        <w:pStyle w:val="2"/>
        <w:ind w:firstLine="562"/>
        <w:outlineLvl w:val="2"/>
        <w:rPr>
          <w:rFonts w:ascii="黑体" w:hAnsi="黑体" w:eastAsia="黑体" w:cs="黑体"/>
          <w:b/>
          <w:bCs/>
          <w:szCs w:val="28"/>
        </w:rPr>
      </w:pPr>
      <w:bookmarkStart w:id="157" w:name="_Toc17084"/>
      <w:r>
        <w:rPr>
          <w:rFonts w:hint="eastAsia" w:ascii="黑体" w:hAnsi="黑体" w:eastAsia="黑体" w:cs="黑体"/>
          <w:b/>
          <w:bCs/>
          <w:szCs w:val="28"/>
        </w:rPr>
        <w:t>4.4.4发展党员进度</w:t>
      </w:r>
      <w:bookmarkEnd w:id="157"/>
    </w:p>
    <w:p>
      <w:pPr>
        <w:pStyle w:val="2"/>
        <w:ind w:firstLine="562"/>
        <w:rPr>
          <w:rFonts w:ascii="宋体" w:hAnsi="宋体" w:cs="宋体"/>
          <w:b/>
          <w:bCs/>
          <w:szCs w:val="28"/>
        </w:rPr>
      </w:pPr>
      <w:bookmarkStart w:id="158" w:name="_Toc12506_WPSOffice_Level3"/>
      <w:r>
        <w:rPr>
          <w:rFonts w:hint="eastAsia" w:ascii="宋体" w:hAnsi="宋体" w:cs="宋体"/>
          <w:b/>
          <w:bCs/>
          <w:szCs w:val="28"/>
        </w:rPr>
        <w:t>a.设计思路</w:t>
      </w:r>
      <w:bookmarkEnd w:id="158"/>
    </w:p>
    <w:p>
      <w:pPr>
        <w:pStyle w:val="2"/>
        <w:ind w:firstLine="560"/>
        <w:rPr>
          <w:rFonts w:ascii="宋体" w:hAnsi="宋体" w:cs="宋体"/>
          <w:szCs w:val="28"/>
        </w:rPr>
      </w:pPr>
      <w:r>
        <w:rPr>
          <w:rFonts w:hint="eastAsia" w:ascii="宋体" w:hAnsi="宋体" w:cs="宋体"/>
          <w:szCs w:val="28"/>
        </w:rPr>
        <w:t>便于系统管理员修正错误信息</w:t>
      </w:r>
    </w:p>
    <w:p>
      <w:pPr>
        <w:pStyle w:val="2"/>
        <w:ind w:firstLine="562"/>
        <w:rPr>
          <w:rFonts w:hint="eastAsia" w:ascii="宋体" w:hAnsi="宋体" w:cs="宋体"/>
          <w:b/>
          <w:bCs/>
          <w:szCs w:val="28"/>
        </w:rPr>
      </w:pPr>
      <w:bookmarkStart w:id="159" w:name="_Toc19294_WPSOffice_Level3"/>
    </w:p>
    <w:p>
      <w:pPr>
        <w:pStyle w:val="2"/>
        <w:ind w:firstLine="562"/>
        <w:rPr>
          <w:rFonts w:hint="eastAsia" w:ascii="宋体" w:hAnsi="宋体" w:cs="宋体"/>
          <w:b/>
          <w:bCs/>
          <w:szCs w:val="28"/>
        </w:rPr>
      </w:pPr>
    </w:p>
    <w:p>
      <w:pPr>
        <w:pStyle w:val="2"/>
        <w:ind w:firstLine="562"/>
        <w:rPr>
          <w:rFonts w:hint="eastAsia" w:ascii="宋体" w:hAnsi="宋体" w:cs="宋体"/>
          <w:b/>
          <w:bCs/>
          <w:szCs w:val="28"/>
        </w:rPr>
      </w:pPr>
    </w:p>
    <w:p>
      <w:pPr>
        <w:pStyle w:val="2"/>
        <w:ind w:firstLine="562"/>
        <w:rPr>
          <w:rFonts w:hint="eastAsia" w:ascii="宋体" w:hAnsi="宋体" w:cs="宋体"/>
          <w:b/>
          <w:bCs/>
          <w:szCs w:val="28"/>
        </w:rPr>
      </w:pPr>
    </w:p>
    <w:p>
      <w:pPr>
        <w:pStyle w:val="2"/>
        <w:ind w:firstLine="562"/>
        <w:rPr>
          <w:rFonts w:hint="eastAsia" w:ascii="宋体" w:hAnsi="宋体" w:cs="宋体"/>
          <w:b/>
          <w:bCs/>
          <w:szCs w:val="28"/>
        </w:rPr>
      </w:pPr>
    </w:p>
    <w:p>
      <w:pPr>
        <w:pStyle w:val="2"/>
        <w:ind w:firstLine="562"/>
        <w:rPr>
          <w:rFonts w:hint="eastAsia" w:ascii="宋体" w:hAnsi="宋体" w:cs="宋体"/>
          <w:b/>
          <w:bCs/>
          <w:szCs w:val="28"/>
        </w:rPr>
      </w:pPr>
    </w:p>
    <w:p>
      <w:pPr>
        <w:pStyle w:val="2"/>
        <w:ind w:firstLine="562"/>
        <w:rPr>
          <w:rFonts w:ascii="宋体" w:hAnsi="宋体" w:cs="宋体"/>
          <w:b/>
          <w:bCs/>
          <w:szCs w:val="28"/>
        </w:rPr>
      </w:pPr>
      <w:r>
        <w:rPr>
          <w:rFonts w:hint="eastAsia" w:ascii="宋体" w:hAnsi="宋体" w:cs="宋体"/>
          <w:b/>
          <w:bCs/>
          <w:szCs w:val="28"/>
        </w:rPr>
        <w:t>b.技术实现</w:t>
      </w:r>
      <w:bookmarkEnd w:id="159"/>
    </w:p>
    <w:p>
      <w:pPr>
        <w:pStyle w:val="2"/>
        <w:ind w:firstLine="0" w:firstLineChars="0"/>
      </w:pPr>
      <w:r>
        <w:pict>
          <v:shape id="_x0000_i1069" o:spt="75" type="#_x0000_t75" style="height:222.45pt;width:468pt;" filled="f" o:preferrelative="t" stroked="f" coordsize="21600,21600">
            <v:path/>
            <v:fill on="f" focussize="0,0"/>
            <v:stroke on="f" joinstyle="miter"/>
            <v:imagedata r:id="rId56" o:title=""/>
            <o:lock v:ext="edit" aspectratio="t"/>
            <w10:wrap type="none"/>
            <w10:anchorlock/>
          </v:shape>
        </w:pict>
      </w:r>
    </w:p>
    <w:p>
      <w:pPr>
        <w:pStyle w:val="2"/>
        <w:ind w:firstLine="0" w:firstLineChars="0"/>
        <w:jc w:val="center"/>
        <w:rPr>
          <w:sz w:val="21"/>
          <w:szCs w:val="21"/>
        </w:rPr>
      </w:pPr>
      <w:r>
        <w:rPr>
          <w:rFonts w:hint="eastAsia"/>
          <w:sz w:val="21"/>
          <w:szCs w:val="21"/>
        </w:rPr>
        <w:t>图39 发展党员进度图</w:t>
      </w:r>
    </w:p>
    <w:p>
      <w:pPr>
        <w:pStyle w:val="41"/>
        <w:spacing w:line="360" w:lineRule="auto"/>
        <w:ind w:left="426" w:firstLine="0" w:firstLineChars="0"/>
        <w:rPr>
          <w:rFonts w:ascii="宋体" w:hAnsi="宋体"/>
          <w:b/>
          <w:bCs/>
          <w:szCs w:val="28"/>
        </w:rPr>
      </w:pPr>
      <w:bookmarkStart w:id="160" w:name="_Toc29896_WPSOffice_Level3"/>
      <w:bookmarkStart w:id="161" w:name="_Toc5050_WPSOffice_Level2"/>
      <w:r>
        <w:rPr>
          <w:rFonts w:hint="eastAsia" w:ascii="宋体" w:hAnsi="宋体"/>
          <w:b/>
          <w:bCs/>
          <w:szCs w:val="28"/>
        </w:rPr>
        <w:t>c.数据库设计</w:t>
      </w:r>
      <w:bookmarkEnd w:id="160"/>
    </w:p>
    <w:p>
      <w:pPr>
        <w:pStyle w:val="41"/>
        <w:spacing w:line="360" w:lineRule="auto"/>
        <w:ind w:left="426" w:firstLine="0" w:firstLineChars="0"/>
        <w:rPr>
          <w:rFonts w:ascii="宋体" w:hAnsi="宋体"/>
          <w:szCs w:val="28"/>
        </w:rPr>
      </w:pPr>
      <w:r>
        <w:rPr>
          <w:rFonts w:hint="eastAsia" w:ascii="宋体" w:hAnsi="宋体"/>
          <w:szCs w:val="28"/>
        </w:rPr>
        <w:t>(1)</w:t>
      </w:r>
      <w:bookmarkEnd w:id="161"/>
      <w:r>
        <w:rPr>
          <w:rFonts w:hint="eastAsia" w:ascii="宋体" w:hAnsi="宋体"/>
          <w:szCs w:val="28"/>
        </w:rPr>
        <w:t>发展党员审核表---growup_audit</w:t>
      </w:r>
    </w:p>
    <w:tbl>
      <w:tblPr>
        <w:tblStyle w:val="38"/>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1"/>
        <w:gridCol w:w="1608"/>
        <w:gridCol w:w="1284"/>
        <w:gridCol w:w="1104"/>
        <w:gridCol w:w="2040"/>
        <w:gridCol w:w="1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shd w:val="clear" w:color="auto" w:fill="BFBFBF"/>
          </w:tcPr>
          <w:p>
            <w:pPr>
              <w:pStyle w:val="16"/>
              <w:jc w:val="center"/>
            </w:pPr>
            <w:r>
              <w:rPr>
                <w:rFonts w:hint="eastAsia"/>
              </w:rPr>
              <w:t>字段说明</w:t>
            </w:r>
          </w:p>
        </w:tc>
        <w:tc>
          <w:tcPr>
            <w:tcW w:w="1608" w:type="dxa"/>
            <w:shd w:val="clear" w:color="auto" w:fill="BFBFBF"/>
          </w:tcPr>
          <w:p>
            <w:pPr>
              <w:pStyle w:val="16"/>
              <w:jc w:val="center"/>
            </w:pPr>
            <w:r>
              <w:rPr>
                <w:rFonts w:hint="eastAsia"/>
              </w:rPr>
              <w:t>字段名称</w:t>
            </w:r>
          </w:p>
        </w:tc>
        <w:tc>
          <w:tcPr>
            <w:tcW w:w="1284" w:type="dxa"/>
            <w:shd w:val="clear" w:color="auto" w:fill="BFBFBF"/>
          </w:tcPr>
          <w:p>
            <w:pPr>
              <w:pStyle w:val="16"/>
              <w:jc w:val="center"/>
            </w:pPr>
            <w:r>
              <w:rPr>
                <w:rFonts w:hint="eastAsia"/>
              </w:rPr>
              <w:t>类型</w:t>
            </w:r>
          </w:p>
        </w:tc>
        <w:tc>
          <w:tcPr>
            <w:tcW w:w="1104" w:type="dxa"/>
            <w:shd w:val="clear" w:color="auto" w:fill="BFBFBF"/>
          </w:tcPr>
          <w:p>
            <w:pPr>
              <w:pStyle w:val="16"/>
              <w:jc w:val="center"/>
            </w:pPr>
            <w:r>
              <w:rPr>
                <w:rFonts w:hint="eastAsia"/>
              </w:rPr>
              <w:t>长度</w:t>
            </w:r>
          </w:p>
        </w:tc>
        <w:tc>
          <w:tcPr>
            <w:tcW w:w="2040" w:type="dxa"/>
            <w:shd w:val="clear" w:color="auto" w:fill="BFBFBF"/>
          </w:tcPr>
          <w:p>
            <w:pPr>
              <w:pStyle w:val="16"/>
              <w:jc w:val="center"/>
            </w:pPr>
            <w:r>
              <w:rPr>
                <w:rFonts w:hint="eastAsia"/>
              </w:rPr>
              <w:t>不是null</w:t>
            </w:r>
          </w:p>
        </w:tc>
        <w:tc>
          <w:tcPr>
            <w:tcW w:w="1619" w:type="dxa"/>
            <w:shd w:val="clear" w:color="auto" w:fill="BFBFBF"/>
          </w:tcPr>
          <w:p>
            <w:pPr>
              <w:pStyle w:val="16"/>
              <w:jc w:val="center"/>
            </w:pPr>
            <w:r>
              <w:rPr>
                <w:rFonts w:hint="eastAsia"/>
              </w:rPr>
              <w:t>自增主键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审核序号</w:t>
            </w:r>
          </w:p>
        </w:tc>
        <w:tc>
          <w:tcPr>
            <w:tcW w:w="1608" w:type="dxa"/>
          </w:tcPr>
          <w:p>
            <w:pPr>
              <w:pStyle w:val="16"/>
              <w:jc w:val="center"/>
              <w:rPr>
                <w:rFonts w:ascii="宋体" w:hAnsi="宋体" w:eastAsia="宋体" w:cs="宋体"/>
              </w:rPr>
            </w:pPr>
            <w:r>
              <w:rPr>
                <w:rFonts w:hint="eastAsia" w:ascii="宋体" w:hAnsi="宋体" w:eastAsia="宋体" w:cs="宋体"/>
              </w:rPr>
              <w:t>vcAuditNo</w:t>
            </w:r>
          </w:p>
        </w:tc>
        <w:tc>
          <w:tcPr>
            <w:tcW w:w="1284"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r>
              <w:rPr>
                <w:rFonts w:ascii="宋体" w:hAnsi="宋体" w:eastAsia="宋体" w:cs="宋体"/>
                <w:sz w:val="24"/>
                <w:szCs w:val="24"/>
              </w:rPr>
              <w:pict>
                <v:shape id="_x0000_i1070" o:spt="75" alt="IMG_256" type="#_x0000_t75" style="height:12.35pt;width:12.35pt;" filled="f" o:preferrelative="t" stroked="f" coordsize="21600,21600">
                  <v:path/>
                  <v:fill on="f" focussize="0,0"/>
                  <v:stroke on="f" joinstyle="miter"/>
                  <v:imagedata r:id="rId44" o:title="IMG_256"/>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党员ID</w:t>
            </w:r>
          </w:p>
        </w:tc>
        <w:tc>
          <w:tcPr>
            <w:tcW w:w="1608" w:type="dxa"/>
          </w:tcPr>
          <w:p>
            <w:pPr>
              <w:pStyle w:val="16"/>
              <w:jc w:val="center"/>
              <w:rPr>
                <w:rFonts w:ascii="宋体" w:hAnsi="宋体" w:eastAsia="宋体" w:cs="宋体"/>
              </w:rPr>
            </w:pPr>
            <w:r>
              <w:rPr>
                <w:rFonts w:hint="eastAsia" w:ascii="宋体" w:hAnsi="宋体" w:eastAsia="宋体" w:cs="宋体"/>
              </w:rPr>
              <w:t>nId</w:t>
            </w:r>
          </w:p>
        </w:tc>
        <w:tc>
          <w:tcPr>
            <w:tcW w:w="1284"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步骤序号</w:t>
            </w:r>
          </w:p>
        </w:tc>
        <w:tc>
          <w:tcPr>
            <w:tcW w:w="1608" w:type="dxa"/>
          </w:tcPr>
          <w:p>
            <w:pPr>
              <w:pStyle w:val="16"/>
              <w:tabs>
                <w:tab w:val="center" w:pos="756"/>
                <w:tab w:val="right" w:pos="1392"/>
              </w:tabs>
              <w:jc w:val="left"/>
              <w:rPr>
                <w:rFonts w:ascii="宋体" w:hAnsi="宋体" w:eastAsia="宋体" w:cs="宋体"/>
              </w:rPr>
            </w:pPr>
            <w:r>
              <w:rPr>
                <w:rFonts w:hint="eastAsia" w:ascii="宋体" w:hAnsi="宋体" w:eastAsia="宋体" w:cs="宋体"/>
              </w:rPr>
              <w:tab/>
            </w:r>
            <w:r>
              <w:rPr>
                <w:rFonts w:hint="eastAsia" w:ascii="宋体" w:hAnsi="宋体" w:eastAsia="宋体" w:cs="宋体"/>
              </w:rPr>
              <w:t>vcStepNo</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4</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审核状态</w:t>
            </w:r>
          </w:p>
        </w:tc>
        <w:tc>
          <w:tcPr>
            <w:tcW w:w="1608" w:type="dxa"/>
          </w:tcPr>
          <w:p>
            <w:pPr>
              <w:pStyle w:val="16"/>
              <w:jc w:val="center"/>
              <w:rPr>
                <w:rFonts w:ascii="宋体" w:hAnsi="宋体" w:eastAsia="宋体" w:cs="宋体"/>
              </w:rPr>
            </w:pPr>
            <w:r>
              <w:rPr>
                <w:rFonts w:hint="eastAsia" w:ascii="宋体" w:hAnsi="宋体" w:eastAsia="宋体" w:cs="宋体"/>
              </w:rPr>
              <w:t>vcResult</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5</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bl>
    <w:p>
      <w:pPr>
        <w:pStyle w:val="41"/>
        <w:spacing w:line="360" w:lineRule="auto"/>
        <w:ind w:left="426" w:firstLine="0" w:firstLineChars="0"/>
        <w:jc w:val="center"/>
        <w:rPr>
          <w:rFonts w:ascii="宋体" w:hAnsi="宋体"/>
          <w:szCs w:val="21"/>
        </w:rPr>
      </w:pPr>
      <w:r>
        <w:rPr>
          <w:rFonts w:hint="eastAsia" w:ascii="宋体" w:hAnsi="宋体"/>
          <w:szCs w:val="21"/>
        </w:rPr>
        <w:t>表10 数据库发展党员审核表</w:t>
      </w:r>
    </w:p>
    <w:p>
      <w:pPr>
        <w:spacing w:line="360" w:lineRule="auto"/>
        <w:ind w:firstLine="280" w:firstLineChars="100"/>
        <w:rPr>
          <w:rFonts w:ascii="宋体" w:hAnsi="宋体"/>
          <w:szCs w:val="28"/>
        </w:rPr>
      </w:pPr>
    </w:p>
    <w:p>
      <w:pPr>
        <w:spacing w:line="360" w:lineRule="auto"/>
        <w:ind w:firstLine="280" w:firstLineChars="100"/>
        <w:rPr>
          <w:rFonts w:ascii="宋体" w:hAnsi="宋体"/>
          <w:szCs w:val="28"/>
        </w:rPr>
      </w:pPr>
      <w:r>
        <w:rPr>
          <w:rFonts w:hint="eastAsia" w:ascii="宋体" w:hAnsi="宋体"/>
          <w:szCs w:val="28"/>
        </w:rPr>
        <w:t>(2)发展党员审核人员---growup_audit_person</w:t>
      </w:r>
    </w:p>
    <w:tbl>
      <w:tblPr>
        <w:tblStyle w:val="38"/>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1"/>
        <w:gridCol w:w="1608"/>
        <w:gridCol w:w="1284"/>
        <w:gridCol w:w="1104"/>
        <w:gridCol w:w="2040"/>
        <w:gridCol w:w="1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shd w:val="clear" w:color="auto" w:fill="BFBFBF"/>
          </w:tcPr>
          <w:p>
            <w:pPr>
              <w:pStyle w:val="16"/>
              <w:jc w:val="center"/>
            </w:pPr>
            <w:r>
              <w:rPr>
                <w:rFonts w:hint="eastAsia"/>
              </w:rPr>
              <w:t>字段说明</w:t>
            </w:r>
          </w:p>
        </w:tc>
        <w:tc>
          <w:tcPr>
            <w:tcW w:w="1608" w:type="dxa"/>
            <w:shd w:val="clear" w:color="auto" w:fill="BFBFBF"/>
          </w:tcPr>
          <w:p>
            <w:pPr>
              <w:pStyle w:val="16"/>
              <w:jc w:val="center"/>
            </w:pPr>
            <w:r>
              <w:rPr>
                <w:rFonts w:hint="eastAsia"/>
              </w:rPr>
              <w:t>字段名称</w:t>
            </w:r>
          </w:p>
        </w:tc>
        <w:tc>
          <w:tcPr>
            <w:tcW w:w="1284" w:type="dxa"/>
            <w:shd w:val="clear" w:color="auto" w:fill="BFBFBF"/>
          </w:tcPr>
          <w:p>
            <w:pPr>
              <w:pStyle w:val="16"/>
              <w:jc w:val="center"/>
            </w:pPr>
            <w:r>
              <w:rPr>
                <w:rFonts w:hint="eastAsia"/>
              </w:rPr>
              <w:t>类型</w:t>
            </w:r>
          </w:p>
        </w:tc>
        <w:tc>
          <w:tcPr>
            <w:tcW w:w="1104" w:type="dxa"/>
            <w:shd w:val="clear" w:color="auto" w:fill="BFBFBF"/>
          </w:tcPr>
          <w:p>
            <w:pPr>
              <w:pStyle w:val="16"/>
              <w:jc w:val="center"/>
            </w:pPr>
            <w:r>
              <w:rPr>
                <w:rFonts w:hint="eastAsia"/>
              </w:rPr>
              <w:t>长度</w:t>
            </w:r>
          </w:p>
        </w:tc>
        <w:tc>
          <w:tcPr>
            <w:tcW w:w="2040" w:type="dxa"/>
            <w:shd w:val="clear" w:color="auto" w:fill="BFBFBF"/>
          </w:tcPr>
          <w:p>
            <w:pPr>
              <w:pStyle w:val="16"/>
              <w:jc w:val="center"/>
            </w:pPr>
            <w:r>
              <w:rPr>
                <w:rFonts w:hint="eastAsia"/>
              </w:rPr>
              <w:t>不是null</w:t>
            </w:r>
          </w:p>
        </w:tc>
        <w:tc>
          <w:tcPr>
            <w:tcW w:w="1619" w:type="dxa"/>
            <w:shd w:val="clear" w:color="auto" w:fill="BFBFBF"/>
          </w:tcPr>
          <w:p>
            <w:pPr>
              <w:pStyle w:val="16"/>
              <w:jc w:val="center"/>
            </w:pPr>
            <w:r>
              <w:rPr>
                <w:rFonts w:hint="eastAsia"/>
              </w:rPr>
              <w:t>自增主键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主键</w:t>
            </w:r>
          </w:p>
        </w:tc>
        <w:tc>
          <w:tcPr>
            <w:tcW w:w="1608" w:type="dxa"/>
          </w:tcPr>
          <w:p>
            <w:pPr>
              <w:pStyle w:val="16"/>
              <w:jc w:val="center"/>
              <w:rPr>
                <w:rFonts w:ascii="宋体" w:hAnsi="宋体" w:eastAsia="宋体" w:cs="宋体"/>
              </w:rPr>
            </w:pPr>
            <w:r>
              <w:rPr>
                <w:rFonts w:hint="eastAsia" w:ascii="宋体" w:hAnsi="宋体" w:eastAsia="宋体" w:cs="宋体"/>
              </w:rPr>
              <w:t>nId</w:t>
            </w:r>
          </w:p>
        </w:tc>
        <w:tc>
          <w:tcPr>
            <w:tcW w:w="1284"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r>
              <w:rPr>
                <w:rFonts w:ascii="宋体" w:hAnsi="宋体" w:eastAsia="宋体" w:cs="宋体"/>
                <w:sz w:val="24"/>
                <w:szCs w:val="24"/>
              </w:rPr>
              <w:pict>
                <v:shape id="_x0000_i1071" o:spt="75" alt="IMG_256" type="#_x0000_t75" style="height:12.35pt;width:12.35pt;" filled="f" o:preferrelative="t" stroked="f" coordsize="21600,21600">
                  <v:path/>
                  <v:fill on="f" focussize="0,0"/>
                  <v:stroke on="f" joinstyle="miter"/>
                  <v:imagedata r:id="rId44" o:title="IMG_256"/>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审核人员ID</w:t>
            </w:r>
          </w:p>
        </w:tc>
        <w:tc>
          <w:tcPr>
            <w:tcW w:w="1608" w:type="dxa"/>
          </w:tcPr>
          <w:p>
            <w:pPr>
              <w:pStyle w:val="16"/>
              <w:jc w:val="center"/>
              <w:rPr>
                <w:rFonts w:ascii="宋体" w:hAnsi="宋体" w:eastAsia="宋体" w:cs="宋体"/>
              </w:rPr>
            </w:pPr>
            <w:r>
              <w:rPr>
                <w:rFonts w:hint="eastAsia" w:ascii="宋体" w:hAnsi="宋体" w:eastAsia="宋体" w:cs="宋体"/>
              </w:rPr>
              <w:t>nPersonId</w:t>
            </w:r>
          </w:p>
        </w:tc>
        <w:tc>
          <w:tcPr>
            <w:tcW w:w="1284"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党委ID</w:t>
            </w:r>
          </w:p>
        </w:tc>
        <w:tc>
          <w:tcPr>
            <w:tcW w:w="1608" w:type="dxa"/>
          </w:tcPr>
          <w:p>
            <w:pPr>
              <w:pStyle w:val="16"/>
              <w:tabs>
                <w:tab w:val="center" w:pos="756"/>
                <w:tab w:val="right" w:pos="1392"/>
              </w:tabs>
              <w:jc w:val="left"/>
              <w:rPr>
                <w:rFonts w:ascii="宋体" w:hAnsi="宋体" w:eastAsia="宋体" w:cs="宋体"/>
              </w:rPr>
            </w:pPr>
            <w:r>
              <w:rPr>
                <w:rFonts w:hint="eastAsia" w:ascii="宋体" w:hAnsi="宋体" w:eastAsia="宋体" w:cs="宋体"/>
              </w:rPr>
              <w:tab/>
            </w:r>
            <w:r>
              <w:rPr>
                <w:rFonts w:hint="eastAsia" w:ascii="宋体" w:hAnsi="宋体" w:eastAsia="宋体" w:cs="宋体"/>
              </w:rPr>
              <w:t>nCommitteeId</w:t>
            </w:r>
          </w:p>
        </w:tc>
        <w:tc>
          <w:tcPr>
            <w:tcW w:w="1284"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bl>
    <w:p>
      <w:pPr>
        <w:pStyle w:val="2"/>
        <w:jc w:val="center"/>
        <w:rPr>
          <w:rFonts w:ascii="宋体" w:hAnsi="宋体"/>
          <w:szCs w:val="28"/>
        </w:rPr>
      </w:pPr>
      <w:r>
        <w:rPr>
          <w:rFonts w:hint="eastAsia"/>
          <w:sz w:val="21"/>
          <w:szCs w:val="21"/>
        </w:rPr>
        <w:t>表11 数据库发展党员审核人员表</w:t>
      </w:r>
    </w:p>
    <w:p>
      <w:pPr>
        <w:spacing w:line="360" w:lineRule="auto"/>
        <w:ind w:firstLine="560" w:firstLineChars="200"/>
        <w:rPr>
          <w:rFonts w:hint="eastAsia" w:ascii="宋体" w:hAnsi="宋体"/>
          <w:szCs w:val="28"/>
        </w:rPr>
      </w:pPr>
    </w:p>
    <w:p>
      <w:pPr>
        <w:spacing w:line="360" w:lineRule="auto"/>
        <w:ind w:firstLine="560" w:firstLineChars="200"/>
        <w:rPr>
          <w:rFonts w:hint="eastAsia" w:ascii="宋体" w:hAnsi="宋体"/>
          <w:szCs w:val="28"/>
        </w:rPr>
      </w:pPr>
    </w:p>
    <w:p>
      <w:pPr>
        <w:spacing w:line="360" w:lineRule="auto"/>
        <w:ind w:firstLine="560" w:firstLineChars="200"/>
        <w:rPr>
          <w:rFonts w:hint="eastAsia" w:ascii="宋体" w:hAnsi="宋体"/>
          <w:szCs w:val="28"/>
        </w:rPr>
      </w:pPr>
    </w:p>
    <w:p>
      <w:pPr>
        <w:spacing w:line="360" w:lineRule="auto"/>
        <w:ind w:firstLine="560" w:firstLineChars="200"/>
        <w:rPr>
          <w:rFonts w:hint="eastAsia" w:ascii="宋体" w:hAnsi="宋体"/>
          <w:szCs w:val="28"/>
        </w:rPr>
      </w:pPr>
    </w:p>
    <w:p>
      <w:pPr>
        <w:spacing w:line="360" w:lineRule="auto"/>
        <w:ind w:firstLine="560" w:firstLineChars="200"/>
        <w:rPr>
          <w:rFonts w:ascii="宋体" w:hAnsi="宋体"/>
          <w:szCs w:val="28"/>
        </w:rPr>
      </w:pPr>
      <w:r>
        <w:rPr>
          <w:rFonts w:hint="eastAsia" w:ascii="宋体" w:hAnsi="宋体"/>
          <w:szCs w:val="28"/>
        </w:rPr>
        <w:t>(3)发展党员轨迹表---growup_log</w:t>
      </w:r>
    </w:p>
    <w:tbl>
      <w:tblPr>
        <w:tblStyle w:val="38"/>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1"/>
        <w:gridCol w:w="1608"/>
        <w:gridCol w:w="1284"/>
        <w:gridCol w:w="1104"/>
        <w:gridCol w:w="2040"/>
        <w:gridCol w:w="1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shd w:val="clear" w:color="auto" w:fill="BFBFBF"/>
          </w:tcPr>
          <w:p>
            <w:pPr>
              <w:pStyle w:val="16"/>
              <w:jc w:val="center"/>
            </w:pPr>
            <w:r>
              <w:rPr>
                <w:rFonts w:hint="eastAsia"/>
              </w:rPr>
              <w:t>字段说明</w:t>
            </w:r>
          </w:p>
        </w:tc>
        <w:tc>
          <w:tcPr>
            <w:tcW w:w="1608" w:type="dxa"/>
            <w:shd w:val="clear" w:color="auto" w:fill="BFBFBF"/>
          </w:tcPr>
          <w:p>
            <w:pPr>
              <w:pStyle w:val="16"/>
              <w:jc w:val="center"/>
            </w:pPr>
            <w:r>
              <w:rPr>
                <w:rFonts w:hint="eastAsia"/>
              </w:rPr>
              <w:t>字段名称</w:t>
            </w:r>
          </w:p>
        </w:tc>
        <w:tc>
          <w:tcPr>
            <w:tcW w:w="1284" w:type="dxa"/>
            <w:shd w:val="clear" w:color="auto" w:fill="BFBFBF"/>
          </w:tcPr>
          <w:p>
            <w:pPr>
              <w:pStyle w:val="16"/>
              <w:jc w:val="center"/>
            </w:pPr>
            <w:r>
              <w:rPr>
                <w:rFonts w:hint="eastAsia"/>
              </w:rPr>
              <w:t>类型</w:t>
            </w:r>
          </w:p>
        </w:tc>
        <w:tc>
          <w:tcPr>
            <w:tcW w:w="1104" w:type="dxa"/>
            <w:shd w:val="clear" w:color="auto" w:fill="BFBFBF"/>
          </w:tcPr>
          <w:p>
            <w:pPr>
              <w:pStyle w:val="16"/>
              <w:jc w:val="center"/>
            </w:pPr>
            <w:r>
              <w:rPr>
                <w:rFonts w:hint="eastAsia"/>
              </w:rPr>
              <w:t>长度</w:t>
            </w:r>
          </w:p>
        </w:tc>
        <w:tc>
          <w:tcPr>
            <w:tcW w:w="2040" w:type="dxa"/>
            <w:shd w:val="clear" w:color="auto" w:fill="BFBFBF"/>
          </w:tcPr>
          <w:p>
            <w:pPr>
              <w:pStyle w:val="16"/>
              <w:jc w:val="center"/>
            </w:pPr>
            <w:r>
              <w:rPr>
                <w:rFonts w:hint="eastAsia"/>
              </w:rPr>
              <w:t>不是null</w:t>
            </w:r>
          </w:p>
        </w:tc>
        <w:tc>
          <w:tcPr>
            <w:tcW w:w="1619" w:type="dxa"/>
            <w:shd w:val="clear" w:color="auto" w:fill="BFBFBF"/>
          </w:tcPr>
          <w:p>
            <w:pPr>
              <w:pStyle w:val="16"/>
              <w:jc w:val="center"/>
            </w:pPr>
            <w:r>
              <w:rPr>
                <w:rFonts w:hint="eastAsia"/>
              </w:rPr>
              <w:t>自增主键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党员ID</w:t>
            </w:r>
          </w:p>
        </w:tc>
        <w:tc>
          <w:tcPr>
            <w:tcW w:w="1608" w:type="dxa"/>
          </w:tcPr>
          <w:p>
            <w:pPr>
              <w:pStyle w:val="16"/>
              <w:jc w:val="center"/>
              <w:rPr>
                <w:rFonts w:ascii="宋体" w:hAnsi="宋体" w:eastAsia="宋体" w:cs="宋体"/>
              </w:rPr>
            </w:pPr>
            <w:r>
              <w:rPr>
                <w:rFonts w:hint="eastAsia" w:ascii="宋体" w:hAnsi="宋体" w:eastAsia="宋体" w:cs="宋体"/>
              </w:rPr>
              <w:t>nId</w:t>
            </w:r>
          </w:p>
        </w:tc>
        <w:tc>
          <w:tcPr>
            <w:tcW w:w="1284"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r>
              <w:rPr>
                <w:rFonts w:ascii="宋体" w:hAnsi="宋体" w:eastAsia="宋体" w:cs="宋体"/>
                <w:sz w:val="24"/>
                <w:szCs w:val="24"/>
              </w:rPr>
              <w:pict>
                <v:shape id="_x0000_i1072" o:spt="75" alt="IMG_256" type="#_x0000_t75" style="height:12.35pt;width:12.35pt;" filled="f" o:preferrelative="t" stroked="f" coordsize="21600,21600">
                  <v:path/>
                  <v:fill on="f" focussize="0,0"/>
                  <v:stroke on="f" joinstyle="miter"/>
                  <v:imagedata r:id="rId44" o:title="IMG_256"/>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登记日期</w:t>
            </w:r>
          </w:p>
        </w:tc>
        <w:tc>
          <w:tcPr>
            <w:tcW w:w="1608" w:type="dxa"/>
          </w:tcPr>
          <w:p>
            <w:pPr>
              <w:pStyle w:val="16"/>
              <w:jc w:val="center"/>
              <w:rPr>
                <w:rFonts w:ascii="宋体" w:hAnsi="宋体" w:eastAsia="宋体" w:cs="宋体"/>
              </w:rPr>
            </w:pPr>
            <w:r>
              <w:rPr>
                <w:rFonts w:hint="eastAsia" w:ascii="宋体" w:hAnsi="宋体" w:eastAsia="宋体" w:cs="宋体"/>
              </w:rPr>
              <w:t>dtLog</w:t>
            </w:r>
          </w:p>
        </w:tc>
        <w:tc>
          <w:tcPr>
            <w:tcW w:w="1284" w:type="dxa"/>
          </w:tcPr>
          <w:p>
            <w:pPr>
              <w:pStyle w:val="16"/>
              <w:jc w:val="center"/>
              <w:rPr>
                <w:rFonts w:ascii="宋体" w:hAnsi="宋体" w:eastAsia="宋体" w:cs="宋体"/>
              </w:rPr>
            </w:pPr>
            <w:r>
              <w:rPr>
                <w:rFonts w:hint="eastAsia" w:ascii="宋体" w:hAnsi="宋体" w:eastAsia="宋体" w:cs="宋体"/>
              </w:rPr>
              <w:t>datetime</w:t>
            </w:r>
          </w:p>
        </w:tc>
        <w:tc>
          <w:tcPr>
            <w:tcW w:w="1104" w:type="dxa"/>
          </w:tcPr>
          <w:p>
            <w:pPr>
              <w:pStyle w:val="16"/>
              <w:jc w:val="center"/>
              <w:rPr>
                <w:rFonts w:ascii="宋体" w:hAnsi="宋体" w:eastAsia="宋体" w:cs="宋体"/>
              </w:rPr>
            </w:pPr>
            <w:r>
              <w:rPr>
                <w:rFonts w:hint="eastAsia" w:ascii="宋体" w:hAnsi="宋体" w:eastAsia="宋体" w:cs="宋体"/>
              </w:rPr>
              <w:t>0</w:t>
            </w:r>
          </w:p>
        </w:tc>
        <w:tc>
          <w:tcPr>
            <w:tcW w:w="2040" w:type="dxa"/>
          </w:tcPr>
          <w:p>
            <w:pPr>
              <w:pStyle w:val="16"/>
              <w:jc w:val="center"/>
              <w:rPr>
                <w:rFonts w:ascii="宋体" w:hAnsi="宋体" w:eastAsia="宋体" w:cs="宋体"/>
              </w:rPr>
            </w:pPr>
            <w:r>
              <w:rPr>
                <w:rFonts w:hint="eastAsia" w:ascii="宋体" w:hAnsi="宋体" w:eastAsia="宋体" w:cs="宋体"/>
              </w:rPr>
              <w:sym w:font="Wingdings 2" w:char="00A3"/>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发展步骤</w:t>
            </w:r>
          </w:p>
        </w:tc>
        <w:tc>
          <w:tcPr>
            <w:tcW w:w="1608" w:type="dxa"/>
          </w:tcPr>
          <w:p>
            <w:pPr>
              <w:pStyle w:val="16"/>
              <w:tabs>
                <w:tab w:val="center" w:pos="756"/>
                <w:tab w:val="right" w:pos="1392"/>
              </w:tabs>
              <w:jc w:val="left"/>
              <w:rPr>
                <w:rFonts w:ascii="宋体" w:hAnsi="宋体" w:eastAsia="宋体" w:cs="宋体"/>
              </w:rPr>
            </w:pPr>
            <w:r>
              <w:rPr>
                <w:rFonts w:hint="eastAsia" w:ascii="宋体" w:hAnsi="宋体" w:eastAsia="宋体" w:cs="宋体"/>
              </w:rPr>
              <w:tab/>
            </w:r>
            <w:r>
              <w:rPr>
                <w:rFonts w:hint="eastAsia" w:ascii="宋体" w:hAnsi="宋体" w:eastAsia="宋体" w:cs="宋体"/>
              </w:rPr>
              <w:t>vcStepNo</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4</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r>
              <w:rPr>
                <w:rFonts w:ascii="宋体" w:hAnsi="宋体" w:eastAsia="宋体" w:cs="宋体"/>
                <w:sz w:val="24"/>
                <w:szCs w:val="24"/>
              </w:rPr>
              <w:pict>
                <v:shape id="_x0000_i1073" o:spt="75" alt="IMG_256" type="#_x0000_t75" style="height:12.35pt;width:12.35pt;" filled="f" o:preferrelative="t" stroked="f" coordsize="21600,21600">
                  <v:path/>
                  <v:fill on="f" focussize="0,0"/>
                  <v:stroke on="f" joinstyle="miter"/>
                  <v:imagedata r:id="rId44" o:title="IMG_256"/>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发展描述</w:t>
            </w:r>
          </w:p>
        </w:tc>
        <w:tc>
          <w:tcPr>
            <w:tcW w:w="1608" w:type="dxa"/>
          </w:tcPr>
          <w:p>
            <w:pPr>
              <w:pStyle w:val="16"/>
              <w:tabs>
                <w:tab w:val="center" w:pos="756"/>
                <w:tab w:val="right" w:pos="1392"/>
              </w:tabs>
              <w:jc w:val="center"/>
              <w:rPr>
                <w:rFonts w:ascii="宋体" w:hAnsi="宋体" w:eastAsia="宋体" w:cs="宋体"/>
              </w:rPr>
            </w:pPr>
            <w:r>
              <w:rPr>
                <w:rFonts w:hint="eastAsia" w:ascii="宋体" w:hAnsi="宋体" w:eastAsia="宋体" w:cs="宋体"/>
              </w:rPr>
              <w:t>vcDesc</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512</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执行状态</w:t>
            </w:r>
          </w:p>
        </w:tc>
        <w:tc>
          <w:tcPr>
            <w:tcW w:w="1608" w:type="dxa"/>
          </w:tcPr>
          <w:p>
            <w:pPr>
              <w:pStyle w:val="16"/>
              <w:tabs>
                <w:tab w:val="center" w:pos="756"/>
                <w:tab w:val="right" w:pos="1392"/>
              </w:tabs>
              <w:jc w:val="center"/>
              <w:rPr>
                <w:rFonts w:ascii="宋体" w:hAnsi="宋体" w:eastAsia="宋体" w:cs="宋体"/>
              </w:rPr>
            </w:pPr>
            <w:r>
              <w:rPr>
                <w:rFonts w:hint="eastAsia" w:ascii="宋体" w:hAnsi="宋体" w:eastAsia="宋体" w:cs="宋体"/>
              </w:rPr>
              <w:t>nStatus</w:t>
            </w:r>
          </w:p>
        </w:tc>
        <w:tc>
          <w:tcPr>
            <w:tcW w:w="1284"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4</w:t>
            </w:r>
          </w:p>
        </w:tc>
        <w:tc>
          <w:tcPr>
            <w:tcW w:w="2040" w:type="dxa"/>
          </w:tcPr>
          <w:p>
            <w:pPr>
              <w:pStyle w:val="16"/>
              <w:jc w:val="center"/>
              <w:rPr>
                <w:rFonts w:ascii="宋体" w:hAnsi="宋体" w:eastAsia="宋体" w:cs="宋体"/>
              </w:rPr>
            </w:pPr>
            <w:r>
              <w:rPr>
                <w:rFonts w:hint="eastAsia" w:ascii="宋体" w:hAnsi="宋体" w:eastAsia="宋体" w:cs="宋体"/>
              </w:rPr>
              <w:sym w:font="Wingdings 2" w:char="00A3"/>
            </w:r>
          </w:p>
        </w:tc>
        <w:tc>
          <w:tcPr>
            <w:tcW w:w="1619" w:type="dxa"/>
          </w:tcPr>
          <w:p>
            <w:pPr>
              <w:pStyle w:val="16"/>
              <w:jc w:val="cente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材料附件1</w:t>
            </w:r>
          </w:p>
        </w:tc>
        <w:tc>
          <w:tcPr>
            <w:tcW w:w="1608" w:type="dxa"/>
          </w:tcPr>
          <w:p>
            <w:pPr>
              <w:pStyle w:val="16"/>
              <w:tabs>
                <w:tab w:val="center" w:pos="756"/>
                <w:tab w:val="right" w:pos="1392"/>
              </w:tabs>
              <w:jc w:val="center"/>
              <w:rPr>
                <w:rFonts w:ascii="宋体" w:hAnsi="宋体" w:eastAsia="宋体" w:cs="宋体"/>
              </w:rPr>
            </w:pPr>
            <w:r>
              <w:rPr>
                <w:rFonts w:hint="eastAsia" w:ascii="宋体" w:hAnsi="宋体" w:eastAsia="宋体" w:cs="宋体"/>
              </w:rPr>
              <w:t>vcAttach1</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64</w:t>
            </w:r>
          </w:p>
        </w:tc>
        <w:tc>
          <w:tcPr>
            <w:tcW w:w="2040" w:type="dxa"/>
          </w:tcPr>
          <w:p>
            <w:pPr>
              <w:pStyle w:val="16"/>
              <w:jc w:val="center"/>
              <w:rPr>
                <w:rFonts w:ascii="宋体" w:hAnsi="宋体" w:eastAsia="宋体" w:cs="宋体"/>
              </w:rPr>
            </w:pPr>
            <w:r>
              <w:rPr>
                <w:rFonts w:hint="eastAsia" w:ascii="宋体" w:hAnsi="宋体" w:eastAsia="宋体" w:cs="宋体"/>
              </w:rPr>
              <w:sym w:font="Wingdings 2" w:char="00A3"/>
            </w:r>
          </w:p>
        </w:tc>
        <w:tc>
          <w:tcPr>
            <w:tcW w:w="1619" w:type="dxa"/>
          </w:tcPr>
          <w:p>
            <w:pPr>
              <w:pStyle w:val="16"/>
              <w:jc w:val="cente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材料附件2</w:t>
            </w:r>
          </w:p>
        </w:tc>
        <w:tc>
          <w:tcPr>
            <w:tcW w:w="1608" w:type="dxa"/>
          </w:tcPr>
          <w:p>
            <w:pPr>
              <w:pStyle w:val="16"/>
              <w:tabs>
                <w:tab w:val="center" w:pos="756"/>
                <w:tab w:val="right" w:pos="1392"/>
              </w:tabs>
              <w:jc w:val="center"/>
              <w:rPr>
                <w:rFonts w:ascii="宋体" w:hAnsi="宋体" w:eastAsia="宋体" w:cs="宋体"/>
              </w:rPr>
            </w:pPr>
            <w:r>
              <w:rPr>
                <w:rFonts w:hint="eastAsia" w:ascii="宋体" w:hAnsi="宋体" w:eastAsia="宋体" w:cs="宋体"/>
              </w:rPr>
              <w:t>vcAttach2</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64</w:t>
            </w:r>
          </w:p>
        </w:tc>
        <w:tc>
          <w:tcPr>
            <w:tcW w:w="2040" w:type="dxa"/>
          </w:tcPr>
          <w:p>
            <w:pPr>
              <w:pStyle w:val="16"/>
              <w:jc w:val="center"/>
              <w:rPr>
                <w:rFonts w:ascii="宋体" w:hAnsi="宋体" w:eastAsia="宋体" w:cs="宋体"/>
              </w:rPr>
            </w:pPr>
            <w:r>
              <w:rPr>
                <w:rFonts w:hint="eastAsia" w:ascii="宋体" w:hAnsi="宋体" w:eastAsia="宋体" w:cs="宋体"/>
              </w:rPr>
              <w:sym w:font="Wingdings 2" w:char="00A3"/>
            </w:r>
          </w:p>
        </w:tc>
        <w:tc>
          <w:tcPr>
            <w:tcW w:w="1619" w:type="dxa"/>
          </w:tcPr>
          <w:p>
            <w:pPr>
              <w:pStyle w:val="16"/>
              <w:jc w:val="cente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材料附件3</w:t>
            </w:r>
          </w:p>
        </w:tc>
        <w:tc>
          <w:tcPr>
            <w:tcW w:w="1608" w:type="dxa"/>
          </w:tcPr>
          <w:p>
            <w:pPr>
              <w:pStyle w:val="16"/>
              <w:tabs>
                <w:tab w:val="center" w:pos="756"/>
                <w:tab w:val="right" w:pos="1392"/>
              </w:tabs>
              <w:jc w:val="center"/>
              <w:rPr>
                <w:rFonts w:ascii="宋体" w:hAnsi="宋体" w:eastAsia="宋体" w:cs="宋体"/>
              </w:rPr>
            </w:pPr>
            <w:r>
              <w:rPr>
                <w:rFonts w:hint="eastAsia" w:ascii="宋体" w:hAnsi="宋体" w:eastAsia="宋体" w:cs="宋体"/>
              </w:rPr>
              <w:t>vcAttach3</w:t>
            </w:r>
          </w:p>
        </w:tc>
        <w:tc>
          <w:tcPr>
            <w:tcW w:w="1284"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64</w:t>
            </w:r>
          </w:p>
        </w:tc>
        <w:tc>
          <w:tcPr>
            <w:tcW w:w="2040" w:type="dxa"/>
          </w:tcPr>
          <w:p>
            <w:pPr>
              <w:pStyle w:val="16"/>
              <w:jc w:val="center"/>
              <w:rPr>
                <w:rFonts w:ascii="宋体" w:hAnsi="宋体" w:eastAsia="宋体" w:cs="宋体"/>
              </w:rPr>
            </w:pPr>
            <w:r>
              <w:rPr>
                <w:rFonts w:hint="eastAsia" w:ascii="宋体" w:hAnsi="宋体" w:eastAsia="宋体" w:cs="宋体"/>
              </w:rPr>
              <w:sym w:font="Wingdings 2" w:char="00A3"/>
            </w:r>
          </w:p>
        </w:tc>
        <w:tc>
          <w:tcPr>
            <w:tcW w:w="1619" w:type="dxa"/>
          </w:tcPr>
          <w:p>
            <w:pPr>
              <w:pStyle w:val="16"/>
              <w:jc w:val="center"/>
              <w:rPr>
                <w:rFonts w:ascii="宋体" w:hAnsi="宋体" w:eastAsia="宋体" w:cs="宋体"/>
                <w:sz w:val="24"/>
                <w:szCs w:val="24"/>
              </w:rPr>
            </w:pPr>
          </w:p>
        </w:tc>
      </w:tr>
    </w:tbl>
    <w:p>
      <w:pPr>
        <w:pStyle w:val="2"/>
        <w:jc w:val="center"/>
        <w:rPr>
          <w:rFonts w:ascii="宋体" w:hAnsi="宋体"/>
          <w:szCs w:val="28"/>
        </w:rPr>
      </w:pPr>
      <w:r>
        <w:rPr>
          <w:rFonts w:hint="eastAsia"/>
          <w:sz w:val="21"/>
          <w:szCs w:val="21"/>
        </w:rPr>
        <w:t>表12 数据库发展的党员轨迹表</w:t>
      </w:r>
    </w:p>
    <w:p>
      <w:pPr>
        <w:spacing w:line="360" w:lineRule="auto"/>
        <w:ind w:firstLine="560" w:firstLineChars="200"/>
        <w:rPr>
          <w:rFonts w:ascii="宋体" w:hAnsi="宋体"/>
          <w:szCs w:val="28"/>
        </w:rPr>
      </w:pPr>
      <w:r>
        <w:rPr>
          <w:rFonts w:hint="eastAsia" w:ascii="宋体" w:hAnsi="宋体"/>
          <w:szCs w:val="28"/>
        </w:rPr>
        <w:t>(4)发展党员操作表---growup_operation</w:t>
      </w:r>
    </w:p>
    <w:tbl>
      <w:tblPr>
        <w:tblStyle w:val="38"/>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1"/>
        <w:gridCol w:w="1776"/>
        <w:gridCol w:w="1116"/>
        <w:gridCol w:w="1104"/>
        <w:gridCol w:w="2040"/>
        <w:gridCol w:w="1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shd w:val="clear" w:color="auto" w:fill="BFBFBF"/>
          </w:tcPr>
          <w:p>
            <w:pPr>
              <w:pStyle w:val="16"/>
              <w:jc w:val="center"/>
            </w:pPr>
            <w:r>
              <w:rPr>
                <w:rFonts w:hint="eastAsia"/>
              </w:rPr>
              <w:t>字段说明</w:t>
            </w:r>
          </w:p>
        </w:tc>
        <w:tc>
          <w:tcPr>
            <w:tcW w:w="1776" w:type="dxa"/>
            <w:shd w:val="clear" w:color="auto" w:fill="BFBFBF"/>
          </w:tcPr>
          <w:p>
            <w:pPr>
              <w:pStyle w:val="16"/>
              <w:jc w:val="center"/>
            </w:pPr>
            <w:r>
              <w:rPr>
                <w:rFonts w:hint="eastAsia"/>
              </w:rPr>
              <w:t>字段名称</w:t>
            </w:r>
          </w:p>
        </w:tc>
        <w:tc>
          <w:tcPr>
            <w:tcW w:w="1116" w:type="dxa"/>
            <w:shd w:val="clear" w:color="auto" w:fill="BFBFBF"/>
          </w:tcPr>
          <w:p>
            <w:pPr>
              <w:pStyle w:val="16"/>
              <w:jc w:val="center"/>
            </w:pPr>
            <w:r>
              <w:rPr>
                <w:rFonts w:hint="eastAsia"/>
              </w:rPr>
              <w:t>类型</w:t>
            </w:r>
          </w:p>
        </w:tc>
        <w:tc>
          <w:tcPr>
            <w:tcW w:w="1104" w:type="dxa"/>
            <w:shd w:val="clear" w:color="auto" w:fill="BFBFBF"/>
          </w:tcPr>
          <w:p>
            <w:pPr>
              <w:pStyle w:val="16"/>
              <w:jc w:val="center"/>
            </w:pPr>
            <w:r>
              <w:rPr>
                <w:rFonts w:hint="eastAsia"/>
              </w:rPr>
              <w:t>长度</w:t>
            </w:r>
          </w:p>
        </w:tc>
        <w:tc>
          <w:tcPr>
            <w:tcW w:w="2040" w:type="dxa"/>
            <w:shd w:val="clear" w:color="auto" w:fill="BFBFBF"/>
          </w:tcPr>
          <w:p>
            <w:pPr>
              <w:pStyle w:val="16"/>
              <w:jc w:val="center"/>
            </w:pPr>
            <w:r>
              <w:rPr>
                <w:rFonts w:hint="eastAsia"/>
              </w:rPr>
              <w:t>不是null</w:t>
            </w:r>
          </w:p>
        </w:tc>
        <w:tc>
          <w:tcPr>
            <w:tcW w:w="1619" w:type="dxa"/>
            <w:shd w:val="clear" w:color="auto" w:fill="BFBFBF"/>
          </w:tcPr>
          <w:p>
            <w:pPr>
              <w:pStyle w:val="16"/>
              <w:jc w:val="center"/>
            </w:pPr>
            <w:r>
              <w:rPr>
                <w:rFonts w:hint="eastAsia"/>
              </w:rPr>
              <w:t>自增主键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操作序号</w:t>
            </w:r>
          </w:p>
        </w:tc>
        <w:tc>
          <w:tcPr>
            <w:tcW w:w="1776" w:type="dxa"/>
          </w:tcPr>
          <w:p>
            <w:pPr>
              <w:pStyle w:val="16"/>
              <w:jc w:val="center"/>
              <w:rPr>
                <w:rFonts w:ascii="宋体" w:hAnsi="宋体" w:eastAsia="宋体" w:cs="宋体"/>
              </w:rPr>
            </w:pPr>
            <w:r>
              <w:rPr>
                <w:rFonts w:hint="eastAsia" w:ascii="宋体" w:hAnsi="宋体" w:eastAsia="宋体" w:cs="宋体"/>
              </w:rPr>
              <w:t>vcOperationNo</w:t>
            </w:r>
          </w:p>
        </w:tc>
        <w:tc>
          <w:tcPr>
            <w:tcW w:w="1116"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r>
              <w:rPr>
                <w:rFonts w:ascii="宋体" w:hAnsi="宋体" w:eastAsia="宋体" w:cs="宋体"/>
                <w:sz w:val="24"/>
                <w:szCs w:val="24"/>
              </w:rPr>
              <w:pict>
                <v:shape id="_x0000_i1074" o:spt="75" alt="IMG_256" type="#_x0000_t75" style="height:12.35pt;width:12.35pt;" filled="f" o:preferrelative="t" stroked="f" coordsize="21600,21600">
                  <v:path/>
                  <v:fill on="f" focussize="0,0"/>
                  <v:stroke on="f" joinstyle="miter"/>
                  <v:imagedata r:id="rId44" o:title="IMG_256"/>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步骤序号</w:t>
            </w:r>
          </w:p>
        </w:tc>
        <w:tc>
          <w:tcPr>
            <w:tcW w:w="1776" w:type="dxa"/>
          </w:tcPr>
          <w:p>
            <w:pPr>
              <w:pStyle w:val="16"/>
              <w:jc w:val="center"/>
              <w:rPr>
                <w:rFonts w:ascii="宋体" w:hAnsi="宋体" w:eastAsia="宋体" w:cs="宋体"/>
              </w:rPr>
            </w:pPr>
            <w:r>
              <w:rPr>
                <w:rFonts w:hint="eastAsia" w:ascii="宋体" w:hAnsi="宋体" w:eastAsia="宋体" w:cs="宋体"/>
              </w:rPr>
              <w:t>vcStepNo</w:t>
            </w:r>
          </w:p>
        </w:tc>
        <w:tc>
          <w:tcPr>
            <w:tcW w:w="1116"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4</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操作名称</w:t>
            </w:r>
          </w:p>
        </w:tc>
        <w:tc>
          <w:tcPr>
            <w:tcW w:w="1776" w:type="dxa"/>
          </w:tcPr>
          <w:p>
            <w:pPr>
              <w:pStyle w:val="16"/>
              <w:tabs>
                <w:tab w:val="center" w:pos="756"/>
                <w:tab w:val="right" w:pos="1392"/>
              </w:tabs>
              <w:jc w:val="left"/>
              <w:rPr>
                <w:rFonts w:ascii="宋体" w:hAnsi="宋体" w:eastAsia="宋体" w:cs="宋体"/>
              </w:rPr>
            </w:pPr>
            <w:r>
              <w:rPr>
                <w:rFonts w:hint="eastAsia" w:ascii="宋体" w:hAnsi="宋体" w:eastAsia="宋体" w:cs="宋体"/>
              </w:rPr>
              <w:tab/>
            </w:r>
            <w:r>
              <w:rPr>
                <w:rFonts w:hint="eastAsia" w:ascii="宋体" w:hAnsi="宋体" w:eastAsia="宋体" w:cs="宋体"/>
              </w:rPr>
              <w:t>vcOperationName</w:t>
            </w:r>
          </w:p>
        </w:tc>
        <w:tc>
          <w:tcPr>
            <w:tcW w:w="1116"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512</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操作类型</w:t>
            </w:r>
          </w:p>
        </w:tc>
        <w:tc>
          <w:tcPr>
            <w:tcW w:w="1776" w:type="dxa"/>
          </w:tcPr>
          <w:p>
            <w:pPr>
              <w:pStyle w:val="16"/>
              <w:tabs>
                <w:tab w:val="center" w:pos="756"/>
                <w:tab w:val="right" w:pos="1392"/>
              </w:tabs>
              <w:jc w:val="center"/>
              <w:rPr>
                <w:rFonts w:ascii="宋体" w:hAnsi="宋体" w:eastAsia="宋体" w:cs="宋体"/>
              </w:rPr>
            </w:pPr>
            <w:r>
              <w:rPr>
                <w:rFonts w:hint="eastAsia" w:ascii="宋体" w:hAnsi="宋体" w:eastAsia="宋体" w:cs="宋体"/>
              </w:rPr>
              <w:t>vcOperationType</w:t>
            </w:r>
          </w:p>
        </w:tc>
        <w:tc>
          <w:tcPr>
            <w:tcW w:w="1116"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64</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是否必填</w:t>
            </w:r>
          </w:p>
        </w:tc>
        <w:tc>
          <w:tcPr>
            <w:tcW w:w="1776" w:type="dxa"/>
          </w:tcPr>
          <w:p>
            <w:pPr>
              <w:pStyle w:val="16"/>
              <w:tabs>
                <w:tab w:val="center" w:pos="756"/>
                <w:tab w:val="right" w:pos="1392"/>
              </w:tabs>
              <w:jc w:val="center"/>
              <w:rPr>
                <w:rFonts w:ascii="宋体" w:hAnsi="宋体" w:eastAsia="宋体" w:cs="宋体"/>
              </w:rPr>
            </w:pPr>
            <w:r>
              <w:rPr>
                <w:rFonts w:hint="eastAsia" w:ascii="宋体" w:hAnsi="宋体" w:eastAsia="宋体" w:cs="宋体"/>
              </w:rPr>
              <w:t>nRequired</w:t>
            </w:r>
          </w:p>
        </w:tc>
        <w:tc>
          <w:tcPr>
            <w:tcW w:w="1116"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4</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备用字段1</w:t>
            </w:r>
          </w:p>
        </w:tc>
        <w:tc>
          <w:tcPr>
            <w:tcW w:w="1776" w:type="dxa"/>
          </w:tcPr>
          <w:p>
            <w:pPr>
              <w:pStyle w:val="16"/>
              <w:tabs>
                <w:tab w:val="center" w:pos="756"/>
                <w:tab w:val="right" w:pos="1392"/>
              </w:tabs>
              <w:jc w:val="center"/>
              <w:rPr>
                <w:rFonts w:ascii="宋体" w:hAnsi="宋体" w:eastAsia="宋体" w:cs="宋体"/>
              </w:rPr>
            </w:pPr>
            <w:r>
              <w:rPr>
                <w:rFonts w:hint="eastAsia" w:ascii="宋体" w:hAnsi="宋体" w:eastAsia="宋体" w:cs="宋体"/>
              </w:rPr>
              <w:t>vcMemo1</w:t>
            </w:r>
          </w:p>
        </w:tc>
        <w:tc>
          <w:tcPr>
            <w:tcW w:w="1116"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255</w:t>
            </w:r>
          </w:p>
        </w:tc>
        <w:tc>
          <w:tcPr>
            <w:tcW w:w="2040" w:type="dxa"/>
          </w:tcPr>
          <w:p>
            <w:pPr>
              <w:pStyle w:val="16"/>
              <w:jc w:val="center"/>
              <w:rPr>
                <w:rFonts w:ascii="宋体" w:hAnsi="宋体" w:eastAsia="宋体" w:cs="宋体"/>
              </w:rPr>
            </w:pPr>
            <w:r>
              <w:rPr>
                <w:rFonts w:hint="eastAsia" w:ascii="宋体" w:hAnsi="宋体" w:eastAsia="宋体" w:cs="宋体"/>
              </w:rPr>
              <w:sym w:font="Wingdings 2" w:char="00A3"/>
            </w:r>
          </w:p>
        </w:tc>
        <w:tc>
          <w:tcPr>
            <w:tcW w:w="1619" w:type="dxa"/>
          </w:tcPr>
          <w:p>
            <w:pPr>
              <w:pStyle w:val="16"/>
              <w:jc w:val="cente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备用字段2</w:t>
            </w:r>
          </w:p>
        </w:tc>
        <w:tc>
          <w:tcPr>
            <w:tcW w:w="1776" w:type="dxa"/>
          </w:tcPr>
          <w:p>
            <w:pPr>
              <w:pStyle w:val="16"/>
              <w:tabs>
                <w:tab w:val="center" w:pos="756"/>
                <w:tab w:val="right" w:pos="1392"/>
              </w:tabs>
              <w:jc w:val="center"/>
              <w:rPr>
                <w:rFonts w:ascii="宋体" w:hAnsi="宋体" w:eastAsia="宋体" w:cs="宋体"/>
              </w:rPr>
            </w:pPr>
            <w:r>
              <w:rPr>
                <w:rFonts w:hint="eastAsia" w:ascii="宋体" w:hAnsi="宋体" w:eastAsia="宋体" w:cs="宋体"/>
              </w:rPr>
              <w:t>vcMemo2</w:t>
            </w:r>
          </w:p>
        </w:tc>
        <w:tc>
          <w:tcPr>
            <w:tcW w:w="1116"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255</w:t>
            </w:r>
          </w:p>
        </w:tc>
        <w:tc>
          <w:tcPr>
            <w:tcW w:w="2040" w:type="dxa"/>
          </w:tcPr>
          <w:p>
            <w:pPr>
              <w:pStyle w:val="16"/>
              <w:jc w:val="center"/>
              <w:rPr>
                <w:rFonts w:ascii="宋体" w:hAnsi="宋体" w:eastAsia="宋体" w:cs="宋体"/>
              </w:rPr>
            </w:pPr>
            <w:r>
              <w:rPr>
                <w:rFonts w:hint="eastAsia" w:ascii="宋体" w:hAnsi="宋体" w:eastAsia="宋体" w:cs="宋体"/>
              </w:rPr>
              <w:sym w:font="Wingdings 2" w:char="00A3"/>
            </w:r>
          </w:p>
        </w:tc>
        <w:tc>
          <w:tcPr>
            <w:tcW w:w="1619" w:type="dxa"/>
          </w:tcPr>
          <w:p>
            <w:pPr>
              <w:pStyle w:val="16"/>
              <w:jc w:val="cente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备用字段3</w:t>
            </w:r>
          </w:p>
        </w:tc>
        <w:tc>
          <w:tcPr>
            <w:tcW w:w="1776" w:type="dxa"/>
          </w:tcPr>
          <w:p>
            <w:pPr>
              <w:pStyle w:val="16"/>
              <w:tabs>
                <w:tab w:val="center" w:pos="756"/>
                <w:tab w:val="right" w:pos="1392"/>
              </w:tabs>
              <w:jc w:val="center"/>
              <w:rPr>
                <w:rFonts w:ascii="宋体" w:hAnsi="宋体" w:eastAsia="宋体" w:cs="宋体"/>
              </w:rPr>
            </w:pPr>
            <w:r>
              <w:rPr>
                <w:rFonts w:hint="eastAsia" w:ascii="宋体" w:hAnsi="宋体" w:eastAsia="宋体" w:cs="宋体"/>
              </w:rPr>
              <w:t>vcMemo3</w:t>
            </w:r>
          </w:p>
        </w:tc>
        <w:tc>
          <w:tcPr>
            <w:tcW w:w="1116"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255</w:t>
            </w:r>
          </w:p>
        </w:tc>
        <w:tc>
          <w:tcPr>
            <w:tcW w:w="2040" w:type="dxa"/>
          </w:tcPr>
          <w:p>
            <w:pPr>
              <w:pStyle w:val="16"/>
              <w:jc w:val="center"/>
              <w:rPr>
                <w:rFonts w:ascii="宋体" w:hAnsi="宋体" w:eastAsia="宋体" w:cs="宋体"/>
              </w:rPr>
            </w:pPr>
            <w:r>
              <w:rPr>
                <w:rFonts w:hint="eastAsia" w:ascii="宋体" w:hAnsi="宋体" w:eastAsia="宋体" w:cs="宋体"/>
              </w:rPr>
              <w:sym w:font="Wingdings 2" w:char="00A3"/>
            </w:r>
          </w:p>
        </w:tc>
        <w:tc>
          <w:tcPr>
            <w:tcW w:w="1619" w:type="dxa"/>
          </w:tcPr>
          <w:p>
            <w:pPr>
              <w:pStyle w:val="16"/>
              <w:jc w:val="center"/>
              <w:rPr>
                <w:rFonts w:ascii="宋体" w:hAnsi="宋体" w:eastAsia="宋体" w:cs="宋体"/>
                <w:sz w:val="24"/>
                <w:szCs w:val="24"/>
              </w:rPr>
            </w:pPr>
          </w:p>
        </w:tc>
      </w:tr>
    </w:tbl>
    <w:p>
      <w:pPr>
        <w:pStyle w:val="2"/>
        <w:jc w:val="center"/>
        <w:rPr>
          <w:sz w:val="21"/>
          <w:szCs w:val="21"/>
        </w:rPr>
      </w:pPr>
      <w:r>
        <w:rPr>
          <w:rFonts w:hint="eastAsia"/>
          <w:sz w:val="21"/>
          <w:szCs w:val="21"/>
        </w:rPr>
        <w:t>表13 数据库发展党员操作表</w:t>
      </w:r>
    </w:p>
    <w:p>
      <w:pPr>
        <w:spacing w:line="360" w:lineRule="auto"/>
        <w:ind w:firstLine="560" w:firstLineChars="200"/>
        <w:rPr>
          <w:rFonts w:ascii="宋体" w:hAnsi="宋体"/>
          <w:szCs w:val="28"/>
        </w:rPr>
      </w:pPr>
      <w:r>
        <w:rPr>
          <w:rFonts w:hint="eastAsia" w:ascii="宋体" w:hAnsi="宋体"/>
          <w:szCs w:val="28"/>
        </w:rPr>
        <w:t>(5)发展党员操作结果表---growup_operation_result</w:t>
      </w:r>
    </w:p>
    <w:tbl>
      <w:tblPr>
        <w:tblStyle w:val="38"/>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1"/>
        <w:gridCol w:w="1776"/>
        <w:gridCol w:w="1116"/>
        <w:gridCol w:w="1104"/>
        <w:gridCol w:w="2040"/>
        <w:gridCol w:w="1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shd w:val="clear" w:color="auto" w:fill="BFBFBF"/>
          </w:tcPr>
          <w:p>
            <w:pPr>
              <w:pStyle w:val="16"/>
              <w:jc w:val="center"/>
            </w:pPr>
            <w:r>
              <w:rPr>
                <w:rFonts w:hint="eastAsia"/>
              </w:rPr>
              <w:t>字段说明</w:t>
            </w:r>
          </w:p>
        </w:tc>
        <w:tc>
          <w:tcPr>
            <w:tcW w:w="1776" w:type="dxa"/>
            <w:shd w:val="clear" w:color="auto" w:fill="BFBFBF"/>
          </w:tcPr>
          <w:p>
            <w:pPr>
              <w:pStyle w:val="16"/>
              <w:jc w:val="center"/>
            </w:pPr>
            <w:r>
              <w:rPr>
                <w:rFonts w:hint="eastAsia"/>
              </w:rPr>
              <w:t>字段名称</w:t>
            </w:r>
          </w:p>
        </w:tc>
        <w:tc>
          <w:tcPr>
            <w:tcW w:w="1116" w:type="dxa"/>
            <w:shd w:val="clear" w:color="auto" w:fill="BFBFBF"/>
          </w:tcPr>
          <w:p>
            <w:pPr>
              <w:pStyle w:val="16"/>
              <w:jc w:val="center"/>
            </w:pPr>
            <w:r>
              <w:rPr>
                <w:rFonts w:hint="eastAsia"/>
              </w:rPr>
              <w:t>类型</w:t>
            </w:r>
          </w:p>
        </w:tc>
        <w:tc>
          <w:tcPr>
            <w:tcW w:w="1104" w:type="dxa"/>
            <w:shd w:val="clear" w:color="auto" w:fill="BFBFBF"/>
          </w:tcPr>
          <w:p>
            <w:pPr>
              <w:pStyle w:val="16"/>
              <w:jc w:val="center"/>
            </w:pPr>
            <w:r>
              <w:rPr>
                <w:rFonts w:hint="eastAsia"/>
              </w:rPr>
              <w:t>长度</w:t>
            </w:r>
          </w:p>
        </w:tc>
        <w:tc>
          <w:tcPr>
            <w:tcW w:w="2040" w:type="dxa"/>
            <w:shd w:val="clear" w:color="auto" w:fill="BFBFBF"/>
          </w:tcPr>
          <w:p>
            <w:pPr>
              <w:pStyle w:val="16"/>
              <w:jc w:val="center"/>
            </w:pPr>
            <w:r>
              <w:rPr>
                <w:rFonts w:hint="eastAsia"/>
              </w:rPr>
              <w:t>不是null</w:t>
            </w:r>
          </w:p>
        </w:tc>
        <w:tc>
          <w:tcPr>
            <w:tcW w:w="1619" w:type="dxa"/>
            <w:shd w:val="clear" w:color="auto" w:fill="BFBFBF"/>
          </w:tcPr>
          <w:p>
            <w:pPr>
              <w:pStyle w:val="16"/>
              <w:jc w:val="center"/>
            </w:pPr>
            <w:r>
              <w:rPr>
                <w:rFonts w:hint="eastAsia"/>
              </w:rPr>
              <w:t>自增主键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结果序号</w:t>
            </w:r>
          </w:p>
        </w:tc>
        <w:tc>
          <w:tcPr>
            <w:tcW w:w="1776" w:type="dxa"/>
          </w:tcPr>
          <w:p>
            <w:pPr>
              <w:pStyle w:val="16"/>
              <w:jc w:val="center"/>
              <w:rPr>
                <w:rFonts w:ascii="宋体" w:hAnsi="宋体" w:eastAsia="宋体" w:cs="宋体"/>
              </w:rPr>
            </w:pPr>
            <w:r>
              <w:rPr>
                <w:rFonts w:hint="eastAsia" w:ascii="宋体" w:hAnsi="宋体" w:eastAsia="宋体" w:cs="宋体"/>
              </w:rPr>
              <w:t>vcResultNo</w:t>
            </w:r>
          </w:p>
        </w:tc>
        <w:tc>
          <w:tcPr>
            <w:tcW w:w="1116"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r>
              <w:rPr>
                <w:rFonts w:ascii="宋体" w:hAnsi="宋体" w:eastAsia="宋体" w:cs="宋体"/>
                <w:sz w:val="24"/>
                <w:szCs w:val="24"/>
              </w:rPr>
              <w:pict>
                <v:shape id="_x0000_i1075" o:spt="75" alt="IMG_256" type="#_x0000_t75" style="height:12.35pt;width:12.35pt;" filled="f" o:preferrelative="t" stroked="f" coordsize="21600,21600">
                  <v:path/>
                  <v:fill on="f" focussize="0,0"/>
                  <v:stroke on="f" joinstyle="miter"/>
                  <v:imagedata r:id="rId44" o:title="IMG_256"/>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党员ID</w:t>
            </w:r>
          </w:p>
        </w:tc>
        <w:tc>
          <w:tcPr>
            <w:tcW w:w="1776" w:type="dxa"/>
          </w:tcPr>
          <w:p>
            <w:pPr>
              <w:pStyle w:val="16"/>
              <w:jc w:val="center"/>
              <w:rPr>
                <w:rFonts w:ascii="宋体" w:hAnsi="宋体" w:eastAsia="宋体" w:cs="宋体"/>
              </w:rPr>
            </w:pPr>
            <w:r>
              <w:rPr>
                <w:rFonts w:hint="eastAsia" w:ascii="宋体" w:hAnsi="宋体" w:eastAsia="宋体" w:cs="宋体"/>
              </w:rPr>
              <w:t>nId</w:t>
            </w:r>
          </w:p>
        </w:tc>
        <w:tc>
          <w:tcPr>
            <w:tcW w:w="1116"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步骤序号</w:t>
            </w:r>
          </w:p>
        </w:tc>
        <w:tc>
          <w:tcPr>
            <w:tcW w:w="1776" w:type="dxa"/>
          </w:tcPr>
          <w:p>
            <w:pPr>
              <w:pStyle w:val="16"/>
              <w:tabs>
                <w:tab w:val="center" w:pos="756"/>
                <w:tab w:val="right" w:pos="1392"/>
              </w:tabs>
              <w:jc w:val="left"/>
              <w:rPr>
                <w:rFonts w:ascii="宋体" w:hAnsi="宋体" w:eastAsia="宋体" w:cs="宋体"/>
              </w:rPr>
            </w:pPr>
            <w:r>
              <w:rPr>
                <w:rFonts w:hint="eastAsia" w:ascii="宋体" w:hAnsi="宋体" w:eastAsia="宋体" w:cs="宋体"/>
              </w:rPr>
              <w:tab/>
            </w:r>
            <w:r>
              <w:rPr>
                <w:rFonts w:hint="eastAsia" w:ascii="宋体" w:hAnsi="宋体" w:eastAsia="宋体" w:cs="宋体"/>
              </w:rPr>
              <w:t>vcStepNo</w:t>
            </w:r>
          </w:p>
        </w:tc>
        <w:tc>
          <w:tcPr>
            <w:tcW w:w="1116"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4</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操作结果</w:t>
            </w:r>
          </w:p>
        </w:tc>
        <w:tc>
          <w:tcPr>
            <w:tcW w:w="1776" w:type="dxa"/>
          </w:tcPr>
          <w:p>
            <w:pPr>
              <w:pStyle w:val="16"/>
              <w:tabs>
                <w:tab w:val="center" w:pos="756"/>
                <w:tab w:val="right" w:pos="1392"/>
              </w:tabs>
              <w:jc w:val="center"/>
              <w:rPr>
                <w:rFonts w:ascii="宋体" w:hAnsi="宋体" w:eastAsia="宋体" w:cs="宋体"/>
              </w:rPr>
            </w:pPr>
            <w:r>
              <w:rPr>
                <w:rFonts w:hint="eastAsia" w:ascii="宋体" w:hAnsi="宋体" w:eastAsia="宋体" w:cs="宋体"/>
              </w:rPr>
              <w:t>vcResult</w:t>
            </w:r>
          </w:p>
        </w:tc>
        <w:tc>
          <w:tcPr>
            <w:tcW w:w="1116"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512</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操作编号</w:t>
            </w:r>
          </w:p>
        </w:tc>
        <w:tc>
          <w:tcPr>
            <w:tcW w:w="1776" w:type="dxa"/>
          </w:tcPr>
          <w:p>
            <w:pPr>
              <w:pStyle w:val="16"/>
              <w:tabs>
                <w:tab w:val="center" w:pos="756"/>
                <w:tab w:val="right" w:pos="1392"/>
              </w:tabs>
              <w:jc w:val="center"/>
              <w:rPr>
                <w:rFonts w:ascii="宋体" w:hAnsi="宋体" w:eastAsia="宋体" w:cs="宋体"/>
              </w:rPr>
            </w:pPr>
            <w:r>
              <w:rPr>
                <w:rFonts w:hint="eastAsia" w:ascii="宋体" w:hAnsi="宋体" w:eastAsia="宋体" w:cs="宋体"/>
              </w:rPr>
              <w:t>vcOperationNo</w:t>
            </w:r>
          </w:p>
        </w:tc>
        <w:tc>
          <w:tcPr>
            <w:tcW w:w="1116"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11</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sz w:val="24"/>
                <w:szCs w:val="24"/>
              </w:rPr>
            </w:pPr>
          </w:p>
        </w:tc>
      </w:tr>
    </w:tbl>
    <w:p>
      <w:pPr>
        <w:pStyle w:val="2"/>
        <w:ind w:firstLine="0" w:firstLineChars="0"/>
        <w:jc w:val="center"/>
        <w:rPr>
          <w:sz w:val="21"/>
          <w:szCs w:val="21"/>
        </w:rPr>
      </w:pPr>
      <w:r>
        <w:rPr>
          <w:rFonts w:hint="eastAsia"/>
          <w:sz w:val="21"/>
          <w:szCs w:val="21"/>
        </w:rPr>
        <w:t>表14 数据库发展党员操作结果表</w:t>
      </w:r>
    </w:p>
    <w:p>
      <w:pPr>
        <w:spacing w:line="360" w:lineRule="auto"/>
        <w:ind w:firstLine="560" w:firstLineChars="200"/>
        <w:rPr>
          <w:rFonts w:ascii="宋体" w:hAnsi="宋体"/>
          <w:szCs w:val="28"/>
        </w:rPr>
      </w:pPr>
      <w:r>
        <w:rPr>
          <w:rFonts w:hint="eastAsia" w:ascii="宋体" w:hAnsi="宋体"/>
          <w:szCs w:val="28"/>
        </w:rPr>
        <w:t>(6)发展党员流程表---growup_setp</w:t>
      </w:r>
    </w:p>
    <w:tbl>
      <w:tblPr>
        <w:tblStyle w:val="38"/>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1"/>
        <w:gridCol w:w="1776"/>
        <w:gridCol w:w="1116"/>
        <w:gridCol w:w="1104"/>
        <w:gridCol w:w="2040"/>
        <w:gridCol w:w="1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shd w:val="clear" w:color="auto" w:fill="BFBFBF"/>
          </w:tcPr>
          <w:p>
            <w:pPr>
              <w:pStyle w:val="16"/>
              <w:jc w:val="center"/>
            </w:pPr>
            <w:r>
              <w:rPr>
                <w:rFonts w:hint="eastAsia"/>
              </w:rPr>
              <w:t>字段说明</w:t>
            </w:r>
          </w:p>
        </w:tc>
        <w:tc>
          <w:tcPr>
            <w:tcW w:w="1776" w:type="dxa"/>
            <w:shd w:val="clear" w:color="auto" w:fill="BFBFBF"/>
          </w:tcPr>
          <w:p>
            <w:pPr>
              <w:pStyle w:val="16"/>
              <w:jc w:val="center"/>
            </w:pPr>
            <w:r>
              <w:rPr>
                <w:rFonts w:hint="eastAsia"/>
              </w:rPr>
              <w:t>字段名称</w:t>
            </w:r>
          </w:p>
        </w:tc>
        <w:tc>
          <w:tcPr>
            <w:tcW w:w="1116" w:type="dxa"/>
            <w:shd w:val="clear" w:color="auto" w:fill="BFBFBF"/>
          </w:tcPr>
          <w:p>
            <w:pPr>
              <w:pStyle w:val="16"/>
              <w:jc w:val="center"/>
            </w:pPr>
            <w:r>
              <w:rPr>
                <w:rFonts w:hint="eastAsia"/>
              </w:rPr>
              <w:t>类型</w:t>
            </w:r>
          </w:p>
        </w:tc>
        <w:tc>
          <w:tcPr>
            <w:tcW w:w="1104" w:type="dxa"/>
            <w:shd w:val="clear" w:color="auto" w:fill="BFBFBF"/>
          </w:tcPr>
          <w:p>
            <w:pPr>
              <w:pStyle w:val="16"/>
              <w:jc w:val="center"/>
            </w:pPr>
            <w:r>
              <w:rPr>
                <w:rFonts w:hint="eastAsia"/>
              </w:rPr>
              <w:t>长度</w:t>
            </w:r>
          </w:p>
        </w:tc>
        <w:tc>
          <w:tcPr>
            <w:tcW w:w="2040" w:type="dxa"/>
            <w:shd w:val="clear" w:color="auto" w:fill="BFBFBF"/>
          </w:tcPr>
          <w:p>
            <w:pPr>
              <w:pStyle w:val="16"/>
              <w:jc w:val="center"/>
            </w:pPr>
            <w:r>
              <w:rPr>
                <w:rFonts w:hint="eastAsia"/>
              </w:rPr>
              <w:t>不是null</w:t>
            </w:r>
          </w:p>
        </w:tc>
        <w:tc>
          <w:tcPr>
            <w:tcW w:w="1619" w:type="dxa"/>
            <w:shd w:val="clear" w:color="auto" w:fill="BFBFBF"/>
          </w:tcPr>
          <w:p>
            <w:pPr>
              <w:pStyle w:val="16"/>
              <w:jc w:val="center"/>
            </w:pPr>
            <w:r>
              <w:rPr>
                <w:rFonts w:hint="eastAsia"/>
              </w:rPr>
              <w:t>自增主键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步骤序号</w:t>
            </w:r>
          </w:p>
        </w:tc>
        <w:tc>
          <w:tcPr>
            <w:tcW w:w="1776" w:type="dxa"/>
          </w:tcPr>
          <w:p>
            <w:pPr>
              <w:pStyle w:val="16"/>
              <w:jc w:val="center"/>
              <w:rPr>
                <w:rFonts w:ascii="宋体" w:hAnsi="宋体" w:eastAsia="宋体" w:cs="宋体"/>
              </w:rPr>
            </w:pPr>
            <w:r>
              <w:rPr>
                <w:rFonts w:hint="eastAsia" w:ascii="宋体" w:hAnsi="宋体" w:eastAsia="宋体" w:cs="宋体"/>
              </w:rPr>
              <w:t>vcStepNo</w:t>
            </w:r>
          </w:p>
        </w:tc>
        <w:tc>
          <w:tcPr>
            <w:tcW w:w="1116"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4</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r>
              <w:rPr>
                <w:rFonts w:ascii="宋体" w:hAnsi="宋体" w:eastAsia="宋体" w:cs="宋体"/>
                <w:sz w:val="24"/>
                <w:szCs w:val="24"/>
              </w:rPr>
              <w:pict>
                <v:shape id="_x0000_i1076" o:spt="75" alt="IMG_256" type="#_x0000_t75" style="height:12.35pt;width:12.35pt;" filled="f" o:preferrelative="t" stroked="f" coordsize="21600,21600">
                  <v:path/>
                  <v:fill on="f" focussize="0,0"/>
                  <v:stroke on="f" joinstyle="miter"/>
                  <v:imagedata r:id="rId44" o:title="IMG_256"/>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步骤名称</w:t>
            </w:r>
          </w:p>
        </w:tc>
        <w:tc>
          <w:tcPr>
            <w:tcW w:w="1776" w:type="dxa"/>
          </w:tcPr>
          <w:p>
            <w:pPr>
              <w:pStyle w:val="16"/>
              <w:jc w:val="center"/>
              <w:rPr>
                <w:rFonts w:ascii="宋体" w:hAnsi="宋体" w:eastAsia="宋体" w:cs="宋体"/>
              </w:rPr>
            </w:pPr>
            <w:r>
              <w:rPr>
                <w:rFonts w:hint="eastAsia" w:ascii="宋体" w:hAnsi="宋体" w:eastAsia="宋体" w:cs="宋体"/>
              </w:rPr>
              <w:t>vcStepName</w:t>
            </w:r>
          </w:p>
        </w:tc>
        <w:tc>
          <w:tcPr>
            <w:tcW w:w="1116"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32</w:t>
            </w:r>
          </w:p>
        </w:tc>
        <w:tc>
          <w:tcPr>
            <w:tcW w:w="2040" w:type="dxa"/>
          </w:tcPr>
          <w:p>
            <w:pPr>
              <w:pStyle w:val="16"/>
              <w:jc w:val="center"/>
              <w:rPr>
                <w:rFonts w:ascii="宋体" w:hAnsi="宋体" w:eastAsia="宋体" w:cs="宋体"/>
              </w:rPr>
            </w:pPr>
            <w:r>
              <w:rPr>
                <w:rFonts w:hint="eastAsia" w:ascii="宋体" w:hAnsi="宋体" w:eastAsia="宋体" w:cs="宋体"/>
              </w:rPr>
              <w:sym w:font="Wingdings 2" w:char="0052"/>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步骤序号</w:t>
            </w:r>
          </w:p>
        </w:tc>
        <w:tc>
          <w:tcPr>
            <w:tcW w:w="1776" w:type="dxa"/>
          </w:tcPr>
          <w:p>
            <w:pPr>
              <w:pStyle w:val="16"/>
              <w:tabs>
                <w:tab w:val="center" w:pos="756"/>
                <w:tab w:val="right" w:pos="1392"/>
              </w:tabs>
              <w:jc w:val="left"/>
              <w:rPr>
                <w:rFonts w:ascii="宋体" w:hAnsi="宋体" w:eastAsia="宋体" w:cs="宋体"/>
              </w:rPr>
            </w:pPr>
            <w:r>
              <w:rPr>
                <w:rFonts w:hint="eastAsia" w:ascii="宋体" w:hAnsi="宋体" w:eastAsia="宋体" w:cs="宋体"/>
              </w:rPr>
              <w:tab/>
            </w:r>
            <w:r>
              <w:rPr>
                <w:rFonts w:hint="eastAsia" w:ascii="宋体" w:hAnsi="宋体" w:eastAsia="宋体" w:cs="宋体"/>
              </w:rPr>
              <w:t>nStep</w:t>
            </w:r>
          </w:p>
        </w:tc>
        <w:tc>
          <w:tcPr>
            <w:tcW w:w="1116"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4</w:t>
            </w:r>
          </w:p>
        </w:tc>
        <w:tc>
          <w:tcPr>
            <w:tcW w:w="2040" w:type="dxa"/>
          </w:tcPr>
          <w:p>
            <w:pPr>
              <w:pStyle w:val="16"/>
              <w:jc w:val="center"/>
              <w:rPr>
                <w:rFonts w:ascii="宋体" w:hAnsi="宋体" w:eastAsia="宋体" w:cs="宋体"/>
              </w:rPr>
            </w:pPr>
            <w:r>
              <w:rPr>
                <w:rFonts w:hint="eastAsia" w:ascii="宋体" w:hAnsi="宋体" w:eastAsia="宋体" w:cs="宋体"/>
              </w:rPr>
              <w:sym w:font="Wingdings 2" w:char="00A3"/>
            </w:r>
          </w:p>
        </w:tc>
        <w:tc>
          <w:tcPr>
            <w:tcW w:w="1619" w:type="dxa"/>
          </w:tcPr>
          <w:p>
            <w:pPr>
              <w:pStyle w:val="16"/>
              <w:jc w:val="center"/>
              <w:rPr>
                <w:rFonts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步骤说明</w:t>
            </w:r>
          </w:p>
        </w:tc>
        <w:tc>
          <w:tcPr>
            <w:tcW w:w="1776" w:type="dxa"/>
          </w:tcPr>
          <w:p>
            <w:pPr>
              <w:pStyle w:val="16"/>
              <w:tabs>
                <w:tab w:val="center" w:pos="756"/>
                <w:tab w:val="right" w:pos="1392"/>
              </w:tabs>
              <w:jc w:val="center"/>
              <w:rPr>
                <w:rFonts w:ascii="宋体" w:hAnsi="宋体" w:eastAsia="宋体" w:cs="宋体"/>
              </w:rPr>
            </w:pPr>
            <w:r>
              <w:rPr>
                <w:rFonts w:hint="eastAsia" w:ascii="宋体" w:hAnsi="宋体" w:eastAsia="宋体" w:cs="宋体"/>
              </w:rPr>
              <w:t>vcStepMemo</w:t>
            </w:r>
          </w:p>
        </w:tc>
        <w:tc>
          <w:tcPr>
            <w:tcW w:w="1116" w:type="dxa"/>
          </w:tcPr>
          <w:p>
            <w:pPr>
              <w:pStyle w:val="16"/>
              <w:jc w:val="center"/>
              <w:rPr>
                <w:rFonts w:ascii="宋体" w:hAnsi="宋体" w:eastAsia="宋体" w:cs="宋体"/>
              </w:rPr>
            </w:pPr>
            <w:r>
              <w:rPr>
                <w:rFonts w:hint="eastAsia" w:ascii="宋体" w:hAnsi="宋体" w:eastAsia="宋体" w:cs="宋体"/>
              </w:rPr>
              <w:t>varchar</w:t>
            </w:r>
          </w:p>
        </w:tc>
        <w:tc>
          <w:tcPr>
            <w:tcW w:w="1104" w:type="dxa"/>
          </w:tcPr>
          <w:p>
            <w:pPr>
              <w:pStyle w:val="16"/>
              <w:jc w:val="center"/>
              <w:rPr>
                <w:rFonts w:ascii="宋体" w:hAnsi="宋体" w:eastAsia="宋体" w:cs="宋体"/>
              </w:rPr>
            </w:pPr>
            <w:r>
              <w:rPr>
                <w:rFonts w:hint="eastAsia" w:ascii="宋体" w:hAnsi="宋体" w:eastAsia="宋体" w:cs="宋体"/>
              </w:rPr>
              <w:t>512</w:t>
            </w:r>
          </w:p>
        </w:tc>
        <w:tc>
          <w:tcPr>
            <w:tcW w:w="2040" w:type="dxa"/>
          </w:tcPr>
          <w:p>
            <w:pPr>
              <w:pStyle w:val="16"/>
              <w:jc w:val="center"/>
              <w:rPr>
                <w:rFonts w:ascii="宋体" w:hAnsi="宋体" w:eastAsia="宋体" w:cs="宋体"/>
              </w:rPr>
            </w:pPr>
            <w:r>
              <w:rPr>
                <w:rFonts w:hint="eastAsia" w:ascii="宋体" w:hAnsi="宋体" w:eastAsia="宋体" w:cs="宋体"/>
              </w:rPr>
              <w:sym w:font="Wingdings 2" w:char="00A3"/>
            </w:r>
          </w:p>
        </w:tc>
        <w:tc>
          <w:tcPr>
            <w:tcW w:w="1619" w:type="dxa"/>
          </w:tcPr>
          <w:p>
            <w:pPr>
              <w:pStyle w:val="16"/>
              <w:jc w:val="cente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1" w:type="dxa"/>
          </w:tcPr>
          <w:p>
            <w:pPr>
              <w:pStyle w:val="16"/>
              <w:jc w:val="center"/>
              <w:rPr>
                <w:rFonts w:ascii="宋体" w:hAnsi="宋体" w:eastAsia="宋体" w:cs="宋体"/>
              </w:rPr>
            </w:pPr>
            <w:r>
              <w:rPr>
                <w:rFonts w:hint="eastAsia" w:ascii="宋体" w:hAnsi="宋体" w:eastAsia="宋体" w:cs="宋体"/>
              </w:rPr>
              <w:t>是否需要审核</w:t>
            </w:r>
          </w:p>
        </w:tc>
        <w:tc>
          <w:tcPr>
            <w:tcW w:w="1776" w:type="dxa"/>
          </w:tcPr>
          <w:p>
            <w:pPr>
              <w:pStyle w:val="16"/>
              <w:tabs>
                <w:tab w:val="center" w:pos="756"/>
                <w:tab w:val="right" w:pos="1392"/>
              </w:tabs>
              <w:jc w:val="center"/>
              <w:rPr>
                <w:rFonts w:ascii="宋体" w:hAnsi="宋体" w:eastAsia="宋体" w:cs="宋体"/>
              </w:rPr>
            </w:pPr>
            <w:r>
              <w:rPr>
                <w:rFonts w:hint="eastAsia" w:ascii="宋体" w:hAnsi="宋体" w:eastAsia="宋体" w:cs="宋体"/>
              </w:rPr>
              <w:t>nAudit</w:t>
            </w:r>
          </w:p>
        </w:tc>
        <w:tc>
          <w:tcPr>
            <w:tcW w:w="1116" w:type="dxa"/>
          </w:tcPr>
          <w:p>
            <w:pPr>
              <w:pStyle w:val="16"/>
              <w:jc w:val="center"/>
              <w:rPr>
                <w:rFonts w:ascii="宋体" w:hAnsi="宋体" w:eastAsia="宋体" w:cs="宋体"/>
              </w:rPr>
            </w:pPr>
            <w:r>
              <w:rPr>
                <w:rFonts w:hint="eastAsia" w:ascii="宋体" w:hAnsi="宋体" w:eastAsia="宋体" w:cs="宋体"/>
              </w:rPr>
              <w:t>int</w:t>
            </w:r>
          </w:p>
        </w:tc>
        <w:tc>
          <w:tcPr>
            <w:tcW w:w="1104" w:type="dxa"/>
          </w:tcPr>
          <w:p>
            <w:pPr>
              <w:pStyle w:val="16"/>
              <w:jc w:val="center"/>
              <w:rPr>
                <w:rFonts w:ascii="宋体" w:hAnsi="宋体" w:eastAsia="宋体" w:cs="宋体"/>
              </w:rPr>
            </w:pPr>
            <w:r>
              <w:rPr>
                <w:rFonts w:hint="eastAsia" w:ascii="宋体" w:hAnsi="宋体" w:eastAsia="宋体" w:cs="宋体"/>
              </w:rPr>
              <w:t>4</w:t>
            </w:r>
          </w:p>
        </w:tc>
        <w:tc>
          <w:tcPr>
            <w:tcW w:w="2040" w:type="dxa"/>
          </w:tcPr>
          <w:p>
            <w:pPr>
              <w:pStyle w:val="16"/>
              <w:jc w:val="center"/>
              <w:rPr>
                <w:rFonts w:ascii="宋体" w:hAnsi="宋体" w:eastAsia="宋体" w:cs="宋体"/>
              </w:rPr>
            </w:pPr>
            <w:r>
              <w:rPr>
                <w:rFonts w:hint="eastAsia" w:ascii="宋体" w:hAnsi="宋体" w:eastAsia="宋体" w:cs="宋体"/>
              </w:rPr>
              <w:sym w:font="Wingdings 2" w:char="00A3"/>
            </w:r>
          </w:p>
        </w:tc>
        <w:tc>
          <w:tcPr>
            <w:tcW w:w="1619" w:type="dxa"/>
          </w:tcPr>
          <w:p>
            <w:pPr>
              <w:pStyle w:val="16"/>
              <w:jc w:val="center"/>
              <w:rPr>
                <w:rFonts w:ascii="宋体" w:hAnsi="宋体" w:eastAsia="宋体" w:cs="宋体"/>
                <w:sz w:val="24"/>
                <w:szCs w:val="24"/>
              </w:rPr>
            </w:pPr>
          </w:p>
        </w:tc>
      </w:tr>
    </w:tbl>
    <w:p>
      <w:pPr>
        <w:pStyle w:val="2"/>
        <w:jc w:val="center"/>
        <w:rPr>
          <w:sz w:val="21"/>
          <w:szCs w:val="21"/>
        </w:rPr>
      </w:pPr>
      <w:r>
        <w:rPr>
          <w:rFonts w:hint="eastAsia"/>
          <w:sz w:val="21"/>
          <w:szCs w:val="21"/>
        </w:rPr>
        <w:t>表15 数据库发展党员流程表</w:t>
      </w:r>
    </w:p>
    <w:p>
      <w:pPr>
        <w:pStyle w:val="2"/>
        <w:ind w:firstLine="0" w:firstLineChars="0"/>
        <w:jc w:val="center"/>
        <w:rPr>
          <w:sz w:val="21"/>
          <w:szCs w:val="21"/>
        </w:rPr>
      </w:pPr>
    </w:p>
    <w:p>
      <w:pPr>
        <w:spacing w:line="360" w:lineRule="auto"/>
        <w:outlineLvl w:val="1"/>
        <w:rPr>
          <w:rFonts w:ascii="黑体" w:hAnsi="黑体" w:eastAsia="黑体" w:cs="黑体"/>
          <w:b/>
          <w:bCs/>
          <w:sz w:val="32"/>
          <w:szCs w:val="32"/>
        </w:rPr>
      </w:pPr>
      <w:bookmarkStart w:id="162" w:name="_Toc23435"/>
      <w:r>
        <w:rPr>
          <w:rFonts w:hint="eastAsia" w:ascii="黑体" w:hAnsi="黑体" w:eastAsia="黑体" w:cs="黑体"/>
          <w:b/>
          <w:bCs/>
          <w:sz w:val="32"/>
          <w:szCs w:val="32"/>
        </w:rPr>
        <w:t>4.5组织关系转接</w:t>
      </w:r>
      <w:bookmarkEnd w:id="162"/>
    </w:p>
    <w:p>
      <w:pPr>
        <w:spacing w:line="360" w:lineRule="auto"/>
        <w:ind w:firstLine="560" w:firstLineChars="200"/>
        <w:rPr>
          <w:rFonts w:ascii="宋体" w:hAnsi="宋体"/>
          <w:szCs w:val="28"/>
        </w:rPr>
      </w:pPr>
      <w:r>
        <w:rPr>
          <w:rFonts w:hint="eastAsia" w:ascii="宋体" w:hAnsi="宋体"/>
          <w:szCs w:val="28"/>
        </w:rPr>
        <w:t>对航天一院党建云平台现有的流程进行进一步完善，可以在院厂所党委间办理党员的转组织关系接转，并形成记录。</w:t>
      </w:r>
    </w:p>
    <w:p>
      <w:pPr>
        <w:pStyle w:val="2"/>
        <w:ind w:firstLine="562"/>
        <w:rPr>
          <w:rFonts w:ascii="宋体" w:hAnsi="宋体" w:cs="宋体"/>
          <w:b/>
          <w:bCs/>
        </w:rPr>
      </w:pPr>
      <w:bookmarkStart w:id="163" w:name="_Toc9766_WPSOffice_Level3"/>
      <w:r>
        <w:rPr>
          <w:rFonts w:hint="eastAsia" w:ascii="宋体" w:hAnsi="宋体" w:cs="宋体"/>
          <w:b/>
          <w:bCs/>
          <w:szCs w:val="28"/>
        </w:rPr>
        <w:t>a.设计依据</w:t>
      </w:r>
      <w:bookmarkEnd w:id="163"/>
    </w:p>
    <w:p>
      <w:pPr>
        <w:spacing w:line="360" w:lineRule="auto"/>
        <w:jc w:val="center"/>
        <w:rPr>
          <w:rFonts w:ascii="宋体" w:hAnsi="宋体"/>
          <w:szCs w:val="28"/>
        </w:rPr>
      </w:pPr>
      <w:r>
        <w:object>
          <v:shape id="_x0000_i1077" o:spt="75" type="#_x0000_t75" style="height:543.2pt;width:394.4pt;" o:ole="t" filled="f" o:preferrelative="t" stroked="f" coordsize="21600,21600">
            <v:path/>
            <v:fill on="f" focussize="0,0"/>
            <v:stroke on="f" joinstyle="miter"/>
            <v:imagedata r:id="rId58" o:title=""/>
            <o:lock v:ext="edit" aspectratio="t"/>
            <w10:wrap type="none"/>
            <w10:anchorlock/>
          </v:shape>
          <o:OLEObject Type="Embed" ProgID="Visio.Drawing.11" ShapeID="_x0000_i1077" DrawAspect="Content" ObjectID="_1468075727" r:id="rId57">
            <o:LockedField>false</o:LockedField>
          </o:OLEObject>
        </w:object>
      </w:r>
    </w:p>
    <w:p>
      <w:pPr>
        <w:spacing w:line="360" w:lineRule="auto"/>
        <w:ind w:firstLine="420" w:firstLineChars="200"/>
        <w:jc w:val="center"/>
        <w:rPr>
          <w:rFonts w:ascii="宋体" w:hAnsi="宋体"/>
          <w:sz w:val="21"/>
          <w:szCs w:val="21"/>
        </w:rPr>
      </w:pPr>
      <w:r>
        <w:rPr>
          <w:rFonts w:hint="eastAsia" w:ascii="宋体" w:hAnsi="宋体"/>
          <w:sz w:val="21"/>
          <w:szCs w:val="21"/>
        </w:rPr>
        <w:t>图40 党员组织关系转接流程图</w:t>
      </w:r>
    </w:p>
    <w:p>
      <w:pPr>
        <w:spacing w:line="360" w:lineRule="auto"/>
        <w:ind w:firstLine="562" w:firstLineChars="200"/>
        <w:rPr>
          <w:rFonts w:ascii="宋体" w:hAnsi="宋体"/>
          <w:b/>
          <w:bCs/>
          <w:szCs w:val="28"/>
        </w:rPr>
      </w:pPr>
      <w:bookmarkStart w:id="164" w:name="_Toc2420_WPSOffice_Level3"/>
      <w:r>
        <w:rPr>
          <w:rFonts w:hint="eastAsia" w:ascii="宋体" w:hAnsi="宋体"/>
          <w:b/>
          <w:bCs/>
          <w:szCs w:val="28"/>
        </w:rPr>
        <w:t>b.设计思路</w:t>
      </w:r>
      <w:bookmarkEnd w:id="164"/>
    </w:p>
    <w:p>
      <w:pPr>
        <w:spacing w:line="360" w:lineRule="auto"/>
        <w:ind w:firstLine="560" w:firstLineChars="200"/>
        <w:rPr>
          <w:rFonts w:ascii="宋体" w:hAnsi="宋体"/>
          <w:szCs w:val="28"/>
        </w:rPr>
      </w:pPr>
      <w:r>
        <w:rPr>
          <w:rFonts w:hint="eastAsia" w:ascii="宋体" w:hAnsi="宋体"/>
          <w:szCs w:val="28"/>
        </w:rPr>
        <w:t>党建职能人员及管理员可以在系统中办理党员的转组织关系接转，并形成记录。</w:t>
      </w:r>
    </w:p>
    <w:p>
      <w:pPr>
        <w:spacing w:line="360" w:lineRule="auto"/>
        <w:ind w:firstLine="562" w:firstLineChars="200"/>
        <w:rPr>
          <w:rFonts w:ascii="宋体" w:hAnsi="宋体"/>
          <w:b/>
          <w:bCs/>
          <w:szCs w:val="28"/>
        </w:rPr>
      </w:pPr>
      <w:bookmarkStart w:id="165" w:name="_Toc5853_WPSOffice_Level3"/>
      <w:r>
        <w:rPr>
          <w:rFonts w:hint="eastAsia" w:ascii="宋体" w:hAnsi="宋体"/>
          <w:b/>
          <w:bCs/>
          <w:szCs w:val="28"/>
        </w:rPr>
        <w:t>c.设计方案</w:t>
      </w:r>
      <w:bookmarkEnd w:id="165"/>
    </w:p>
    <w:p>
      <w:pPr>
        <w:spacing w:line="360" w:lineRule="auto"/>
        <w:ind w:left="476" w:leftChars="170"/>
        <w:rPr>
          <w:rFonts w:ascii="宋体" w:hAnsi="宋体" w:cs="宋体"/>
          <w:bCs/>
          <w:szCs w:val="28"/>
        </w:rPr>
      </w:pPr>
      <w:r>
        <w:rPr>
          <w:rFonts w:hint="eastAsia" w:ascii="宋体" w:hAnsi="宋体" w:cs="宋体"/>
          <w:bCs/>
          <w:szCs w:val="28"/>
        </w:rPr>
        <w:t>(1)原党支部发起转组</w:t>
      </w:r>
    </w:p>
    <w:p>
      <w:pPr>
        <w:pStyle w:val="2"/>
        <w:ind w:firstLine="560"/>
        <w:rPr>
          <w:bCs/>
        </w:rPr>
      </w:pPr>
      <w:r>
        <w:rPr>
          <w:rFonts w:hint="eastAsia" w:ascii="宋体" w:hAnsi="宋体"/>
          <w:bCs/>
          <w:szCs w:val="28"/>
        </w:rPr>
        <w:t>在组织关系转接流程模块里点击发起,选择转接类型,并选择需要转接的人员,其余内容自动生成,内容如下:</w:t>
      </w:r>
    </w:p>
    <w:tbl>
      <w:tblPr>
        <w:tblStyle w:val="38"/>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gridSpan w:val="2"/>
          </w:tcPr>
          <w:p>
            <w:pPr>
              <w:spacing w:line="360" w:lineRule="auto"/>
              <w:rPr>
                <w:rFonts w:ascii="宋体" w:hAnsi="宋体"/>
                <w:sz w:val="21"/>
                <w:szCs w:val="21"/>
              </w:rPr>
            </w:pPr>
            <w:r>
              <w:rPr>
                <w:rFonts w:hint="eastAsia" w:ascii="宋体" w:hAnsi="宋体"/>
                <w:sz w:val="21"/>
                <w:szCs w:val="21"/>
              </w:rPr>
              <w:t>转接类型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spacing w:line="360" w:lineRule="auto"/>
              <w:rPr>
                <w:rFonts w:ascii="宋体" w:hAnsi="宋体"/>
                <w:sz w:val="21"/>
                <w:szCs w:val="21"/>
              </w:rPr>
            </w:pPr>
            <w:r>
              <w:rPr>
                <w:rFonts w:hint="eastAsia" w:ascii="宋体" w:hAnsi="宋体"/>
                <w:sz w:val="21"/>
                <w:szCs w:val="21"/>
              </w:rPr>
              <w:t>姓名</w:t>
            </w:r>
          </w:p>
        </w:tc>
        <w:tc>
          <w:tcPr>
            <w:tcW w:w="4788" w:type="dxa"/>
          </w:tcPr>
          <w:p>
            <w:pPr>
              <w:spacing w:line="360" w:lineRule="auto"/>
              <w:rPr>
                <w:rFonts w:ascii="宋体" w:hAnsi="宋体"/>
                <w:sz w:val="21"/>
                <w:szCs w:val="21"/>
              </w:rPr>
            </w:pPr>
            <w:r>
              <w:rPr>
                <w:rFonts w:hint="eastAsia" w:ascii="宋体" w:hAnsi="宋体"/>
                <w:sz w:val="21"/>
                <w:szCs w:val="21"/>
              </w:rPr>
              <w:t>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spacing w:line="360" w:lineRule="auto"/>
              <w:rPr>
                <w:rFonts w:ascii="宋体" w:hAnsi="宋体"/>
                <w:sz w:val="21"/>
                <w:szCs w:val="21"/>
              </w:rPr>
            </w:pPr>
            <w:r>
              <w:rPr>
                <w:rFonts w:hint="eastAsia" w:ascii="宋体" w:hAnsi="宋体"/>
                <w:sz w:val="21"/>
                <w:szCs w:val="21"/>
              </w:rPr>
              <w:t>身份证号</w:t>
            </w:r>
          </w:p>
        </w:tc>
        <w:tc>
          <w:tcPr>
            <w:tcW w:w="4788" w:type="dxa"/>
          </w:tcPr>
          <w:p>
            <w:pPr>
              <w:spacing w:line="360" w:lineRule="auto"/>
              <w:rPr>
                <w:rFonts w:ascii="宋体" w:hAnsi="宋体"/>
                <w:sz w:val="21"/>
                <w:szCs w:val="21"/>
              </w:rPr>
            </w:pPr>
            <w:r>
              <w:rPr>
                <w:rFonts w:hint="eastAsia" w:ascii="宋体" w:hAnsi="宋体"/>
                <w:sz w:val="21"/>
                <w:szCs w:val="21"/>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spacing w:line="360" w:lineRule="auto"/>
              <w:rPr>
                <w:rFonts w:ascii="宋体" w:hAnsi="宋体"/>
                <w:sz w:val="21"/>
                <w:szCs w:val="21"/>
              </w:rPr>
            </w:pPr>
            <w:r>
              <w:rPr>
                <w:rFonts w:hint="eastAsia" w:ascii="宋体" w:hAnsi="宋体"/>
                <w:sz w:val="21"/>
                <w:szCs w:val="21"/>
              </w:rPr>
              <w:t>年龄</w:t>
            </w:r>
          </w:p>
        </w:tc>
        <w:tc>
          <w:tcPr>
            <w:tcW w:w="4788" w:type="dxa"/>
          </w:tcPr>
          <w:p>
            <w:pPr>
              <w:spacing w:line="360" w:lineRule="auto"/>
              <w:rPr>
                <w:rFonts w:ascii="宋体" w:hAnsi="宋体"/>
                <w:sz w:val="21"/>
                <w:szCs w:val="21"/>
              </w:rPr>
            </w:pPr>
            <w:r>
              <w:rPr>
                <w:rFonts w:hint="eastAsia" w:ascii="宋体" w:hAnsi="宋体"/>
                <w:sz w:val="21"/>
                <w:szCs w:val="21"/>
              </w:rPr>
              <w:t>民族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spacing w:line="360" w:lineRule="auto"/>
              <w:rPr>
                <w:rFonts w:ascii="宋体" w:hAnsi="宋体"/>
                <w:sz w:val="21"/>
                <w:szCs w:val="21"/>
              </w:rPr>
            </w:pPr>
            <w:r>
              <w:rPr>
                <w:rFonts w:hint="eastAsia" w:ascii="宋体" w:hAnsi="宋体"/>
                <w:sz w:val="21"/>
                <w:szCs w:val="21"/>
              </w:rPr>
              <w:t>党员状态</w:t>
            </w:r>
          </w:p>
        </w:tc>
        <w:tc>
          <w:tcPr>
            <w:tcW w:w="4788" w:type="dxa"/>
          </w:tcPr>
          <w:p>
            <w:pPr>
              <w:spacing w:line="360" w:lineRule="auto"/>
              <w:rPr>
                <w:rFonts w:ascii="宋体" w:hAnsi="宋体"/>
                <w:sz w:val="21"/>
                <w:szCs w:val="21"/>
              </w:rPr>
            </w:pPr>
            <w:r>
              <w:rPr>
                <w:rFonts w:hint="eastAsia" w:ascii="宋体" w:hAnsi="宋体"/>
                <w:sz w:val="21"/>
                <w:szCs w:val="21"/>
              </w:rPr>
              <w:t>原所在单位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spacing w:line="360" w:lineRule="auto"/>
              <w:rPr>
                <w:rFonts w:ascii="宋体" w:hAnsi="宋体"/>
                <w:sz w:val="21"/>
                <w:szCs w:val="21"/>
              </w:rPr>
            </w:pPr>
            <w:r>
              <w:rPr>
                <w:rFonts w:hint="eastAsia" w:ascii="宋体" w:hAnsi="宋体"/>
                <w:sz w:val="21"/>
                <w:szCs w:val="21"/>
              </w:rPr>
              <w:t>党费交纳日期</w:t>
            </w:r>
          </w:p>
        </w:tc>
        <w:tc>
          <w:tcPr>
            <w:tcW w:w="4788" w:type="dxa"/>
          </w:tcPr>
          <w:p>
            <w:pPr>
              <w:spacing w:line="360" w:lineRule="auto"/>
              <w:rPr>
                <w:rFonts w:ascii="宋体" w:hAnsi="宋体"/>
                <w:sz w:val="21"/>
                <w:szCs w:val="21"/>
              </w:rPr>
            </w:pPr>
            <w:r>
              <w:rPr>
                <w:rFonts w:hint="eastAsia" w:ascii="宋体" w:hAnsi="宋体"/>
                <w:sz w:val="21"/>
                <w:szCs w:val="21"/>
              </w:rPr>
              <w:t>联系电话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spacing w:line="360" w:lineRule="auto"/>
              <w:rPr>
                <w:rFonts w:ascii="宋体" w:hAnsi="宋体"/>
                <w:sz w:val="21"/>
                <w:szCs w:val="21"/>
              </w:rPr>
            </w:pPr>
            <w:r>
              <w:rPr>
                <w:rFonts w:hint="eastAsia" w:ascii="宋体" w:hAnsi="宋体"/>
                <w:sz w:val="21"/>
                <w:szCs w:val="21"/>
              </w:rPr>
              <w:t>党员所在基层党委通讯地址</w:t>
            </w:r>
          </w:p>
        </w:tc>
        <w:tc>
          <w:tcPr>
            <w:tcW w:w="4788" w:type="dxa"/>
          </w:tcPr>
          <w:p>
            <w:pPr>
              <w:spacing w:line="360" w:lineRule="auto"/>
              <w:rPr>
                <w:rFonts w:ascii="宋体" w:hAnsi="宋体"/>
                <w:sz w:val="21"/>
                <w:szCs w:val="21"/>
              </w:rPr>
            </w:pPr>
            <w:r>
              <w:rPr>
                <w:rFonts w:hint="eastAsia" w:ascii="宋体" w:hAnsi="宋体"/>
                <w:sz w:val="21"/>
                <w:szCs w:val="21"/>
              </w:rPr>
              <w:t>经办人联系电话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spacing w:line="360" w:lineRule="auto"/>
              <w:rPr>
                <w:rFonts w:ascii="宋体" w:hAnsi="宋体"/>
                <w:sz w:val="21"/>
                <w:szCs w:val="21"/>
              </w:rPr>
            </w:pPr>
            <w:r>
              <w:rPr>
                <w:rFonts w:hint="eastAsia" w:ascii="宋体" w:hAnsi="宋体"/>
                <w:sz w:val="21"/>
                <w:szCs w:val="21"/>
              </w:rPr>
              <w:t>传真</w:t>
            </w:r>
          </w:p>
        </w:tc>
        <w:tc>
          <w:tcPr>
            <w:tcW w:w="4788" w:type="dxa"/>
          </w:tcPr>
          <w:p>
            <w:pPr>
              <w:spacing w:line="360" w:lineRule="auto"/>
              <w:rPr>
                <w:rFonts w:ascii="宋体" w:hAnsi="宋体"/>
                <w:sz w:val="21"/>
                <w:szCs w:val="21"/>
              </w:rPr>
            </w:pPr>
            <w:r>
              <w:rPr>
                <w:rFonts w:hint="eastAsia" w:ascii="宋体" w:hAnsi="宋体"/>
                <w:sz w:val="21"/>
                <w:szCs w:val="21"/>
              </w:rPr>
              <w:t>邮编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8" w:type="dxa"/>
          </w:tcPr>
          <w:p>
            <w:pPr>
              <w:spacing w:line="360" w:lineRule="auto"/>
              <w:rPr>
                <w:rFonts w:ascii="宋体" w:hAnsi="宋体"/>
                <w:sz w:val="21"/>
                <w:szCs w:val="21"/>
              </w:rPr>
            </w:pPr>
            <w:r>
              <w:rPr>
                <w:rFonts w:hint="eastAsia" w:ascii="宋体" w:hAnsi="宋体"/>
                <w:sz w:val="21"/>
                <w:szCs w:val="21"/>
              </w:rPr>
              <w:t>有效期(默认30天,可修改)</w:t>
            </w:r>
          </w:p>
        </w:tc>
        <w:tc>
          <w:tcPr>
            <w:tcW w:w="4788" w:type="dxa"/>
          </w:tcPr>
          <w:p>
            <w:pPr>
              <w:spacing w:line="360" w:lineRule="auto"/>
              <w:rPr>
                <w:rFonts w:ascii="宋体" w:hAnsi="宋体"/>
                <w:sz w:val="21"/>
                <w:szCs w:val="21"/>
              </w:rPr>
            </w:pPr>
            <w:r>
              <w:rPr>
                <w:rFonts w:hint="eastAsia" w:ascii="宋体" w:hAnsi="宋体"/>
                <w:sz w:val="21"/>
                <w:szCs w:val="21"/>
              </w:rPr>
              <w:t>介绍信开具时间(默认为系统时间,可修改)</w:t>
            </w:r>
          </w:p>
        </w:tc>
      </w:tr>
    </w:tbl>
    <w:p>
      <w:pPr>
        <w:spacing w:line="360" w:lineRule="auto"/>
        <w:jc w:val="center"/>
        <w:rPr>
          <w:rFonts w:ascii="宋体" w:hAnsi="宋体"/>
          <w:szCs w:val="28"/>
        </w:rPr>
      </w:pPr>
      <w:r>
        <w:rPr>
          <w:rFonts w:hint="eastAsia" w:ascii="宋体" w:hAnsi="宋体"/>
          <w:sz w:val="21"/>
          <w:szCs w:val="21"/>
        </w:rPr>
        <w:t>表16 发起转组信息表</w:t>
      </w:r>
    </w:p>
    <w:p>
      <w:pPr>
        <w:spacing w:line="360" w:lineRule="auto"/>
        <w:rPr>
          <w:rFonts w:ascii="宋体" w:hAnsi="宋体"/>
          <w:szCs w:val="28"/>
        </w:rPr>
      </w:pPr>
      <w:r>
        <w:rPr>
          <w:rFonts w:hint="eastAsia" w:ascii="宋体" w:hAnsi="宋体"/>
          <w:szCs w:val="28"/>
        </w:rPr>
        <w:t>以上信息完善后点击确认，这个流程结束，进入下一个流程。</w:t>
      </w:r>
    </w:p>
    <w:p>
      <w:pPr>
        <w:spacing w:line="360" w:lineRule="auto"/>
        <w:ind w:firstLine="560" w:firstLineChars="200"/>
        <w:rPr>
          <w:szCs w:val="28"/>
        </w:rPr>
      </w:pPr>
      <w:r>
        <w:rPr>
          <w:rFonts w:hint="eastAsia" w:ascii="宋体" w:hAnsi="宋体"/>
          <w:bCs/>
          <w:szCs w:val="28"/>
        </w:rPr>
        <w:t>(2)原党委管理员</w:t>
      </w:r>
      <w:r>
        <w:rPr>
          <w:rFonts w:hint="eastAsia"/>
          <w:szCs w:val="28"/>
        </w:rPr>
        <w:t>进行审核操作,并选择党员所转入的目标党委;</w:t>
      </w:r>
    </w:p>
    <w:p>
      <w:pPr>
        <w:pStyle w:val="2"/>
        <w:ind w:firstLine="560"/>
        <w:rPr>
          <w:rFonts w:ascii="宋体" w:hAnsi="宋体" w:cs="宋体"/>
          <w:szCs w:val="28"/>
        </w:rPr>
      </w:pPr>
      <w:r>
        <w:rPr>
          <w:rFonts w:hint="eastAsia" w:ascii="宋体" w:hAnsi="宋体" w:cs="宋体"/>
          <w:szCs w:val="28"/>
        </w:rPr>
        <w:t>(3)目标党委管理员接收,并编入党支部;</w:t>
      </w:r>
    </w:p>
    <w:p>
      <w:pPr>
        <w:pStyle w:val="3"/>
        <w:ind w:firstLine="560" w:firstLineChars="200"/>
        <w:rPr>
          <w:rFonts w:ascii="宋体" w:hAnsi="宋体" w:cs="宋体"/>
          <w:szCs w:val="28"/>
        </w:rPr>
      </w:pPr>
      <w:r>
        <w:rPr>
          <w:rFonts w:hint="eastAsia" w:ascii="宋体" w:hAnsi="宋体" w:cs="宋体"/>
          <w:szCs w:val="28"/>
        </w:rPr>
        <w:t>(4)目标党支部管理员接收,并编入党小组</w:t>
      </w:r>
    </w:p>
    <w:p>
      <w:pPr>
        <w:pStyle w:val="3"/>
        <w:ind w:firstLine="560" w:firstLineChars="200"/>
        <w:rPr>
          <w:rFonts w:ascii="宋体" w:hAnsi="宋体" w:cs="宋体"/>
          <w:szCs w:val="28"/>
        </w:rPr>
      </w:pPr>
      <w:r>
        <w:rPr>
          <w:rFonts w:hint="eastAsia" w:ascii="宋体" w:hAnsi="宋体" w:cs="宋体"/>
          <w:szCs w:val="28"/>
        </w:rPr>
        <w:t>(5)流程结束</w:t>
      </w:r>
    </w:p>
    <w:p>
      <w:pPr>
        <w:pStyle w:val="2"/>
        <w:ind w:firstLine="562"/>
        <w:rPr>
          <w:rFonts w:ascii="宋体" w:hAnsi="宋体"/>
          <w:b/>
          <w:bCs/>
          <w:szCs w:val="28"/>
        </w:rPr>
      </w:pPr>
      <w:bookmarkStart w:id="166" w:name="_Toc4953_WPSOffice_Level3"/>
      <w:r>
        <w:rPr>
          <w:rFonts w:hint="eastAsia" w:ascii="宋体" w:hAnsi="宋体"/>
          <w:b/>
          <w:bCs/>
          <w:szCs w:val="28"/>
        </w:rPr>
        <w:t>d.技术实现</w:t>
      </w:r>
      <w:bookmarkEnd w:id="166"/>
    </w:p>
    <w:p>
      <w:pPr>
        <w:pStyle w:val="41"/>
        <w:spacing w:line="360" w:lineRule="auto"/>
        <w:rPr>
          <w:rFonts w:hint="eastAsia" w:ascii="宋体" w:hAnsi="宋体"/>
          <w:sz w:val="28"/>
          <w:szCs w:val="28"/>
        </w:rPr>
      </w:pPr>
      <w:bookmarkStart w:id="167" w:name="_Toc3733_WPSOffice_Level2"/>
    </w:p>
    <w:p>
      <w:pPr>
        <w:pStyle w:val="41"/>
        <w:spacing w:line="360" w:lineRule="auto"/>
        <w:rPr>
          <w:rFonts w:ascii="宋体" w:hAnsi="宋体"/>
          <w:sz w:val="28"/>
          <w:szCs w:val="28"/>
        </w:rPr>
      </w:pPr>
      <w:r>
        <w:rPr>
          <w:rFonts w:hint="eastAsia" w:ascii="宋体" w:hAnsi="宋体"/>
          <w:sz w:val="28"/>
          <w:szCs w:val="28"/>
        </w:rPr>
        <w:t>(1)</w:t>
      </w:r>
      <w:bookmarkEnd w:id="167"/>
      <w:r>
        <w:rPr>
          <w:rFonts w:hint="eastAsia" w:ascii="宋体" w:hAnsi="宋体"/>
          <w:sz w:val="28"/>
          <w:szCs w:val="28"/>
        </w:rPr>
        <w:t>组织关系转接界面</w:t>
      </w:r>
    </w:p>
    <w:p>
      <w:pPr>
        <w:spacing w:line="360" w:lineRule="auto"/>
        <w:jc w:val="center"/>
      </w:pPr>
      <w:r>
        <w:pict>
          <v:shape id="_x0000_i1078" o:spt="75" type="#_x0000_t75" style="height:222.45pt;width:468pt;" filled="f" o:preferrelative="t" stroked="f" coordsize="21600,21600">
            <v:path/>
            <v:fill on="f" focussize="0,0"/>
            <v:stroke on="f" joinstyle="miter"/>
            <v:imagedata r:id="rId59" o:title=""/>
            <o:lock v:ext="edit" aspectratio="t"/>
            <w10:wrap type="none"/>
            <w10:anchorlock/>
          </v:shape>
        </w:pict>
      </w:r>
    </w:p>
    <w:p>
      <w:pPr>
        <w:pStyle w:val="2"/>
        <w:jc w:val="center"/>
        <w:rPr>
          <w:sz w:val="21"/>
          <w:szCs w:val="21"/>
        </w:rPr>
      </w:pPr>
      <w:r>
        <w:rPr>
          <w:rFonts w:hint="eastAsia"/>
          <w:sz w:val="21"/>
          <w:szCs w:val="21"/>
        </w:rPr>
        <w:t>图41 组织关系转接图</w:t>
      </w:r>
    </w:p>
    <w:p>
      <w:pPr>
        <w:pStyle w:val="41"/>
        <w:spacing w:line="360" w:lineRule="auto"/>
        <w:rPr>
          <w:rFonts w:ascii="宋体" w:hAnsi="宋体"/>
          <w:szCs w:val="28"/>
        </w:rPr>
      </w:pPr>
    </w:p>
    <w:p>
      <w:pPr>
        <w:pStyle w:val="41"/>
        <w:spacing w:line="360" w:lineRule="auto"/>
        <w:rPr>
          <w:rFonts w:ascii="宋体" w:hAnsi="宋体"/>
          <w:sz w:val="28"/>
          <w:szCs w:val="28"/>
        </w:rPr>
      </w:pPr>
      <w:r>
        <w:rPr>
          <w:rFonts w:hint="eastAsia" w:ascii="宋体" w:hAnsi="宋体"/>
          <w:sz w:val="28"/>
          <w:szCs w:val="28"/>
        </w:rPr>
        <w:t>(2)原党支部管理员发起转组</w:t>
      </w:r>
    </w:p>
    <w:p>
      <w:pPr>
        <w:pStyle w:val="41"/>
        <w:spacing w:line="360" w:lineRule="auto"/>
      </w:pPr>
      <w:r>
        <w:pict>
          <v:shape id="_x0000_i1079" o:spt="75" type="#_x0000_t75" style="height:197.2pt;width:414.8pt;" filled="f" o:preferrelative="t" stroked="f" coordsize="21600,21600">
            <v:path/>
            <v:fill on="f" focussize="0,0"/>
            <v:stroke on="f" joinstyle="miter"/>
            <v:imagedata r:id="rId60" o:title=""/>
            <o:lock v:ext="edit" aspectratio="t"/>
            <w10:wrap type="none"/>
            <w10:anchorlock/>
          </v:shape>
        </w:pict>
      </w:r>
    </w:p>
    <w:p>
      <w:pPr>
        <w:pStyle w:val="41"/>
        <w:spacing w:line="360" w:lineRule="auto"/>
        <w:jc w:val="center"/>
        <w:rPr>
          <w:szCs w:val="21"/>
        </w:rPr>
      </w:pPr>
      <w:r>
        <w:rPr>
          <w:rFonts w:hint="eastAsia"/>
          <w:szCs w:val="21"/>
        </w:rPr>
        <w:t>图42 原党支部管理员发起转组图</w:t>
      </w:r>
    </w:p>
    <w:p>
      <w:pPr>
        <w:pStyle w:val="41"/>
        <w:spacing w:line="360" w:lineRule="auto"/>
        <w:rPr>
          <w:rFonts w:ascii="宋体" w:hAnsi="宋体"/>
          <w:szCs w:val="28"/>
        </w:rPr>
      </w:pPr>
    </w:p>
    <w:p>
      <w:pPr>
        <w:pStyle w:val="41"/>
        <w:spacing w:line="360" w:lineRule="auto"/>
        <w:rPr>
          <w:rFonts w:ascii="宋体" w:hAnsi="宋体"/>
          <w:szCs w:val="28"/>
        </w:rPr>
      </w:pPr>
    </w:p>
    <w:p>
      <w:pPr>
        <w:pStyle w:val="41"/>
        <w:spacing w:line="360" w:lineRule="auto"/>
        <w:rPr>
          <w:rFonts w:ascii="宋体" w:hAnsi="宋体"/>
          <w:szCs w:val="28"/>
        </w:rPr>
      </w:pPr>
    </w:p>
    <w:p>
      <w:pPr>
        <w:pStyle w:val="41"/>
        <w:spacing w:line="360" w:lineRule="auto"/>
        <w:rPr>
          <w:rFonts w:ascii="宋体" w:hAnsi="宋体"/>
          <w:szCs w:val="28"/>
        </w:rPr>
      </w:pPr>
    </w:p>
    <w:p>
      <w:pPr>
        <w:pStyle w:val="41"/>
        <w:spacing w:line="360" w:lineRule="auto"/>
        <w:rPr>
          <w:rFonts w:ascii="宋体" w:hAnsi="宋体"/>
          <w:szCs w:val="28"/>
        </w:rPr>
      </w:pPr>
    </w:p>
    <w:p>
      <w:pPr>
        <w:pStyle w:val="41"/>
        <w:spacing w:line="360" w:lineRule="auto"/>
        <w:rPr>
          <w:rFonts w:ascii="宋体" w:hAnsi="宋体"/>
          <w:sz w:val="28"/>
          <w:szCs w:val="28"/>
        </w:rPr>
      </w:pPr>
      <w:r>
        <w:rPr>
          <w:rFonts w:hint="eastAsia" w:ascii="宋体" w:hAnsi="宋体"/>
          <w:sz w:val="28"/>
          <w:szCs w:val="28"/>
        </w:rPr>
        <w:t>(3)原党党委管理员审核</w:t>
      </w:r>
    </w:p>
    <w:p>
      <w:pPr>
        <w:pStyle w:val="41"/>
        <w:spacing w:line="360" w:lineRule="auto"/>
      </w:pPr>
      <w:r>
        <w:pict>
          <v:shape id="_x0000_i1080" o:spt="75" type="#_x0000_t75" style="height:170.85pt;width:414.8pt;" filled="f" o:preferrelative="t" stroked="f" coordsize="21600,21600">
            <v:path/>
            <v:fill on="f" focussize="0,0"/>
            <v:stroke on="f" joinstyle="miter"/>
            <v:imagedata r:id="rId61" o:title=""/>
            <o:lock v:ext="edit" aspectratio="t"/>
            <w10:wrap type="none"/>
            <w10:anchorlock/>
          </v:shape>
        </w:pict>
      </w:r>
    </w:p>
    <w:p>
      <w:pPr>
        <w:pStyle w:val="41"/>
        <w:spacing w:line="360" w:lineRule="auto"/>
        <w:jc w:val="center"/>
        <w:rPr>
          <w:rFonts w:ascii="宋体" w:hAnsi="宋体"/>
          <w:szCs w:val="28"/>
        </w:rPr>
      </w:pPr>
      <w:r>
        <w:rPr>
          <w:rFonts w:hint="eastAsia"/>
          <w:szCs w:val="21"/>
        </w:rPr>
        <w:t>图43 原党委管理员审核图</w:t>
      </w:r>
    </w:p>
    <w:p>
      <w:pPr>
        <w:pStyle w:val="41"/>
        <w:spacing w:line="360" w:lineRule="auto"/>
        <w:rPr>
          <w:rFonts w:ascii="宋体" w:hAnsi="宋体"/>
          <w:szCs w:val="28"/>
        </w:rPr>
      </w:pPr>
    </w:p>
    <w:p>
      <w:pPr>
        <w:pStyle w:val="41"/>
        <w:spacing w:line="360" w:lineRule="auto"/>
        <w:rPr>
          <w:rFonts w:ascii="宋体" w:hAnsi="宋体"/>
          <w:sz w:val="28"/>
          <w:szCs w:val="28"/>
        </w:rPr>
      </w:pPr>
      <w:r>
        <w:rPr>
          <w:rFonts w:hint="eastAsia" w:ascii="宋体" w:hAnsi="宋体"/>
          <w:sz w:val="28"/>
          <w:szCs w:val="28"/>
        </w:rPr>
        <w:t>(4)目标党委管理员审核</w:t>
      </w:r>
    </w:p>
    <w:p>
      <w:pPr>
        <w:pStyle w:val="41"/>
        <w:spacing w:line="360" w:lineRule="auto"/>
      </w:pPr>
      <w:r>
        <w:pict>
          <v:shape id="_x0000_i1081" o:spt="75" type="#_x0000_t75" style="height:163.35pt;width:414.8pt;" filled="f" o:preferrelative="t" stroked="f" coordsize="21600,21600">
            <v:path/>
            <v:fill on="f" focussize="0,0"/>
            <v:stroke on="f" joinstyle="miter"/>
            <v:imagedata r:id="rId62" o:title=""/>
            <o:lock v:ext="edit" aspectratio="t"/>
            <w10:wrap type="none"/>
            <w10:anchorlock/>
          </v:shape>
        </w:pict>
      </w:r>
    </w:p>
    <w:p>
      <w:pPr>
        <w:pStyle w:val="41"/>
        <w:spacing w:line="360" w:lineRule="auto"/>
        <w:jc w:val="center"/>
        <w:rPr>
          <w:szCs w:val="21"/>
        </w:rPr>
      </w:pPr>
      <w:r>
        <w:rPr>
          <w:rFonts w:hint="eastAsia"/>
          <w:szCs w:val="21"/>
        </w:rPr>
        <w:t>图44 目标党委管理员审核图</w:t>
      </w:r>
    </w:p>
    <w:p>
      <w:pPr>
        <w:pStyle w:val="41"/>
        <w:spacing w:line="360" w:lineRule="auto"/>
        <w:rPr>
          <w:rFonts w:ascii="宋体" w:hAnsi="宋体"/>
          <w:szCs w:val="28"/>
        </w:rPr>
      </w:pPr>
    </w:p>
    <w:p>
      <w:pPr>
        <w:pStyle w:val="41"/>
        <w:spacing w:line="360" w:lineRule="auto"/>
        <w:rPr>
          <w:rFonts w:ascii="宋体" w:hAnsi="宋体"/>
          <w:szCs w:val="28"/>
        </w:rPr>
      </w:pPr>
    </w:p>
    <w:p>
      <w:pPr>
        <w:pStyle w:val="41"/>
        <w:spacing w:line="360" w:lineRule="auto"/>
        <w:rPr>
          <w:rFonts w:ascii="宋体" w:hAnsi="宋体"/>
          <w:szCs w:val="28"/>
        </w:rPr>
      </w:pPr>
    </w:p>
    <w:p>
      <w:pPr>
        <w:pStyle w:val="41"/>
        <w:spacing w:line="360" w:lineRule="auto"/>
        <w:rPr>
          <w:rFonts w:ascii="宋体" w:hAnsi="宋体"/>
          <w:szCs w:val="28"/>
        </w:rPr>
      </w:pPr>
    </w:p>
    <w:p>
      <w:pPr>
        <w:pStyle w:val="41"/>
        <w:spacing w:line="360" w:lineRule="auto"/>
        <w:rPr>
          <w:rFonts w:ascii="宋体" w:hAnsi="宋体"/>
          <w:szCs w:val="28"/>
        </w:rPr>
      </w:pPr>
    </w:p>
    <w:p>
      <w:pPr>
        <w:pStyle w:val="41"/>
        <w:spacing w:line="360" w:lineRule="auto"/>
        <w:rPr>
          <w:rFonts w:ascii="宋体" w:hAnsi="宋体"/>
          <w:szCs w:val="28"/>
        </w:rPr>
      </w:pPr>
    </w:p>
    <w:p>
      <w:pPr>
        <w:pStyle w:val="41"/>
        <w:spacing w:line="360" w:lineRule="auto"/>
        <w:rPr>
          <w:rFonts w:ascii="宋体" w:hAnsi="宋体"/>
          <w:szCs w:val="28"/>
        </w:rPr>
      </w:pPr>
    </w:p>
    <w:p>
      <w:pPr>
        <w:pStyle w:val="41"/>
        <w:spacing w:line="360" w:lineRule="auto"/>
        <w:rPr>
          <w:rFonts w:ascii="宋体" w:hAnsi="宋体"/>
          <w:szCs w:val="28"/>
        </w:rPr>
      </w:pPr>
    </w:p>
    <w:p>
      <w:pPr>
        <w:pStyle w:val="41"/>
        <w:spacing w:line="360" w:lineRule="auto"/>
        <w:rPr>
          <w:rFonts w:ascii="宋体" w:hAnsi="宋体"/>
          <w:szCs w:val="28"/>
        </w:rPr>
      </w:pPr>
    </w:p>
    <w:p>
      <w:pPr>
        <w:pStyle w:val="41"/>
        <w:spacing w:line="360" w:lineRule="auto"/>
        <w:rPr>
          <w:rFonts w:ascii="宋体" w:hAnsi="宋体"/>
          <w:sz w:val="28"/>
          <w:szCs w:val="28"/>
        </w:rPr>
      </w:pPr>
      <w:r>
        <w:rPr>
          <w:rFonts w:hint="eastAsia" w:ascii="宋体" w:hAnsi="宋体"/>
          <w:sz w:val="28"/>
          <w:szCs w:val="28"/>
        </w:rPr>
        <w:t>(5)目标党支部管理员接收</w:t>
      </w:r>
    </w:p>
    <w:p>
      <w:pPr>
        <w:pStyle w:val="41"/>
        <w:spacing w:line="360" w:lineRule="auto"/>
      </w:pPr>
      <w:r>
        <w:pict>
          <v:shape id="_x0000_i1082" o:spt="75" type="#_x0000_t75" style="height:195.05pt;width:414.8pt;" filled="f" o:preferrelative="t" stroked="f" coordsize="21600,21600">
            <v:path/>
            <v:fill on="f" focussize="0,0"/>
            <v:stroke on="f" joinstyle="miter"/>
            <v:imagedata r:id="rId63" o:title=""/>
            <o:lock v:ext="edit" aspectratio="t"/>
            <w10:wrap type="none"/>
            <w10:anchorlock/>
          </v:shape>
        </w:pict>
      </w:r>
    </w:p>
    <w:p>
      <w:pPr>
        <w:pStyle w:val="41"/>
        <w:spacing w:line="360" w:lineRule="auto"/>
        <w:jc w:val="center"/>
        <w:rPr>
          <w:szCs w:val="21"/>
        </w:rPr>
      </w:pPr>
      <w:r>
        <w:rPr>
          <w:rFonts w:hint="eastAsia"/>
          <w:szCs w:val="21"/>
        </w:rPr>
        <w:t>图45 目标党支部管理员接收图</w:t>
      </w:r>
    </w:p>
    <w:p>
      <w:pPr>
        <w:pStyle w:val="41"/>
        <w:spacing w:line="360" w:lineRule="auto"/>
        <w:ind w:firstLine="422"/>
        <w:rPr>
          <w:rFonts w:ascii="宋体" w:hAnsi="宋体"/>
          <w:b/>
          <w:bCs/>
          <w:sz w:val="28"/>
          <w:szCs w:val="28"/>
        </w:rPr>
      </w:pPr>
      <w:bookmarkStart w:id="168" w:name="_Toc4014_WPSOffice_Level3"/>
      <w:bookmarkStart w:id="169" w:name="_Toc1559_WPSOffice_Level2"/>
      <w:commentRangeStart w:id="25"/>
      <w:r>
        <w:rPr>
          <w:rFonts w:hint="eastAsia" w:ascii="宋体" w:hAnsi="宋体"/>
          <w:b/>
          <w:bCs/>
          <w:sz w:val="28"/>
          <w:szCs w:val="28"/>
        </w:rPr>
        <w:t>e.电子签章</w:t>
      </w:r>
      <w:commentRangeEnd w:id="25"/>
      <w:r>
        <w:rPr>
          <w:rStyle w:val="37"/>
          <w:sz w:val="28"/>
          <w:szCs w:val="28"/>
        </w:rPr>
        <w:commentReference w:id="25"/>
      </w:r>
      <w:bookmarkEnd w:id="168"/>
      <w:bookmarkEnd w:id="169"/>
    </w:p>
    <w:p>
      <w:pPr>
        <w:spacing w:line="360" w:lineRule="auto"/>
        <w:ind w:firstLine="560" w:firstLineChars="200"/>
        <w:rPr>
          <w:rFonts w:hint="eastAsia" w:ascii="宋体" w:hAnsi="宋体" w:eastAsia="宋体"/>
          <w:szCs w:val="28"/>
          <w:lang w:val="en-US" w:eastAsia="zh-CN"/>
        </w:rPr>
      </w:pPr>
      <w:r>
        <w:rPr>
          <w:rFonts w:hint="eastAsia" w:ascii="宋体" w:hAnsi="宋体"/>
          <w:szCs w:val="28"/>
          <w:lang w:val="en-US" w:eastAsia="zh-CN"/>
        </w:rPr>
        <w:t>根据院政工部需求，为实现党建工作信息化，组织关系转接流程</w:t>
      </w:r>
      <w:r>
        <w:rPr>
          <w:rFonts w:hint="eastAsia" w:ascii="宋体" w:hAnsi="宋体"/>
          <w:szCs w:val="28"/>
        </w:rPr>
        <w:t>需要部署一套电子签章系统</w:t>
      </w:r>
      <w:r>
        <w:rPr>
          <w:rFonts w:hint="eastAsia" w:ascii="宋体" w:hAnsi="宋体"/>
          <w:szCs w:val="28"/>
          <w:lang w:eastAsia="zh-CN"/>
        </w:rPr>
        <w:t>，</w:t>
      </w:r>
      <w:r>
        <w:rPr>
          <w:rFonts w:hint="eastAsia" w:ascii="宋体" w:hAnsi="宋体"/>
          <w:szCs w:val="28"/>
          <w:lang w:val="en-US" w:eastAsia="zh-CN"/>
        </w:rPr>
        <w:t>实现组织关系介绍信线上查看、审核并留存。</w:t>
      </w:r>
    </w:p>
    <w:p>
      <w:pPr>
        <w:pStyle w:val="41"/>
        <w:numPr>
          <w:ilvl w:val="0"/>
          <w:numId w:val="10"/>
        </w:numPr>
        <w:spacing w:line="360" w:lineRule="auto"/>
        <w:ind w:firstLineChars="0"/>
        <w:rPr>
          <w:rFonts w:ascii="宋体" w:hAnsi="宋体"/>
          <w:sz w:val="28"/>
          <w:szCs w:val="28"/>
        </w:rPr>
      </w:pPr>
      <w:bookmarkStart w:id="170" w:name="_Toc25984_WPSOffice_Level1"/>
      <w:r>
        <w:rPr>
          <w:rFonts w:hint="eastAsia" w:ascii="宋体" w:hAnsi="宋体"/>
          <w:sz w:val="28"/>
          <w:szCs w:val="28"/>
        </w:rPr>
        <w:t>电子签章</w:t>
      </w:r>
      <w:r>
        <w:rPr>
          <w:rFonts w:hint="eastAsia" w:ascii="宋体" w:hAnsi="宋体"/>
          <w:sz w:val="28"/>
          <w:szCs w:val="28"/>
          <w:lang w:val="en-US" w:eastAsia="zh-CN"/>
        </w:rPr>
        <w:t>申请和使用</w:t>
      </w:r>
      <w:r>
        <w:rPr>
          <w:rFonts w:hint="eastAsia" w:ascii="宋体" w:hAnsi="宋体"/>
          <w:sz w:val="28"/>
          <w:szCs w:val="28"/>
        </w:rPr>
        <w:t>流程</w:t>
      </w:r>
      <w:bookmarkEnd w:id="170"/>
    </w:p>
    <w:p>
      <w:pPr>
        <w:spacing w:line="360" w:lineRule="auto"/>
        <w:ind w:firstLine="560" w:firstLineChars="200"/>
        <w:rPr>
          <w:rFonts w:ascii="宋体" w:hAnsi="宋体"/>
          <w:szCs w:val="28"/>
        </w:rPr>
      </w:pPr>
      <w:r>
        <w:rPr>
          <w:rFonts w:hint="eastAsia" w:ascii="宋体" w:hAnsi="宋体"/>
          <w:szCs w:val="28"/>
        </w:rPr>
        <w:t>申请各单位公章的电子签章，最重要的是向电子商务认证授权机构（CA机构）申请其对应的数字证书，需要提交机构证书申请表、经办单位营业执照复印件、加盖公章的授权书、加盖公章的企业营业执照复印件，其证书的审批时间为3到5个工作日。</w:t>
      </w:r>
    </w:p>
    <w:p>
      <w:pPr>
        <w:spacing w:line="360" w:lineRule="auto"/>
        <w:ind w:firstLine="560" w:firstLineChars="200"/>
        <w:rPr>
          <w:rFonts w:ascii="宋体" w:hAnsi="宋体"/>
          <w:szCs w:val="28"/>
        </w:rPr>
      </w:pPr>
      <w:r>
        <w:rPr>
          <w:rFonts w:hint="eastAsia" w:ascii="宋体" w:hAnsi="宋体"/>
          <w:szCs w:val="28"/>
        </w:rPr>
        <w:t>电子签章系统的业务流程为：业务应用系统（即党建云PC端或APP端）发起组织关系介绍信文件生成请求，根据具体的业务需求，选择对应的模板编号及签章规则编号发送到服务器电子签章系统，调用对应需要加盖的院所电子签章并执行签章操作，系统将PDF签章结果返回业务服务端，并记录相关的日志信息，其业务流程图如下。</w:t>
      </w:r>
    </w:p>
    <w:p>
      <w:pPr>
        <w:spacing w:line="360" w:lineRule="auto"/>
        <w:jc w:val="center"/>
        <w:rPr>
          <w:rFonts w:ascii="宋体" w:hAnsi="宋体"/>
          <w:szCs w:val="28"/>
        </w:rPr>
      </w:pPr>
      <w:r>
        <w:pict>
          <v:shape id="_x0000_i1083" o:spt="75" type="#_x0000_t75" style="height:201.5pt;width:415.35pt;" filled="f" o:preferrelative="t" stroked="f" coordsize="21600,21600">
            <v:path/>
            <v:fill on="f" focussize="0,0"/>
            <v:stroke on="f" joinstyle="miter"/>
            <v:imagedata r:id="rId64" o:title=""/>
            <o:lock v:ext="edit" aspectratio="t"/>
            <w10:wrap type="none"/>
            <w10:anchorlock/>
          </v:shape>
        </w:pict>
      </w:r>
    </w:p>
    <w:p>
      <w:pPr>
        <w:spacing w:line="360" w:lineRule="auto"/>
        <w:ind w:firstLine="420" w:firstLineChars="200"/>
        <w:jc w:val="center"/>
        <w:rPr>
          <w:rFonts w:ascii="宋体" w:hAnsi="宋体"/>
          <w:sz w:val="21"/>
          <w:szCs w:val="21"/>
        </w:rPr>
      </w:pPr>
      <w:r>
        <w:rPr>
          <w:rFonts w:hint="eastAsia" w:ascii="宋体" w:hAnsi="宋体"/>
          <w:sz w:val="21"/>
          <w:szCs w:val="21"/>
        </w:rPr>
        <w:t>图46 电子签章流程图</w:t>
      </w:r>
    </w:p>
    <w:p>
      <w:pPr>
        <w:spacing w:line="360" w:lineRule="auto"/>
        <w:ind w:firstLine="560" w:firstLineChars="200"/>
        <w:rPr>
          <w:rFonts w:ascii="宋体" w:hAnsi="宋体"/>
          <w:szCs w:val="28"/>
        </w:rPr>
      </w:pPr>
    </w:p>
    <w:p>
      <w:pPr>
        <w:pStyle w:val="2"/>
        <w:spacing w:line="360" w:lineRule="auto"/>
        <w:ind w:firstLine="0" w:firstLineChars="0"/>
        <w:outlineLvl w:val="0"/>
        <w:rPr>
          <w:rFonts w:ascii="黑体" w:hAnsi="黑体" w:eastAsia="黑体" w:cs="黑体"/>
          <w:b/>
          <w:bCs/>
          <w:sz w:val="32"/>
          <w:szCs w:val="32"/>
        </w:rPr>
      </w:pPr>
      <w:bookmarkStart w:id="171" w:name="_Toc16379"/>
      <w:r>
        <w:rPr>
          <w:rFonts w:hint="eastAsia" w:ascii="黑体" w:hAnsi="黑体" w:eastAsia="黑体" w:cs="黑体"/>
          <w:b/>
          <w:bCs/>
          <w:sz w:val="44"/>
          <w:szCs w:val="44"/>
        </w:rPr>
        <w:t>5 安全保密设计</w:t>
      </w:r>
      <w:bookmarkEnd w:id="171"/>
    </w:p>
    <w:p>
      <w:pPr>
        <w:pStyle w:val="3"/>
        <w:ind w:firstLine="321" w:firstLineChars="100"/>
        <w:outlineLvl w:val="1"/>
        <w:rPr>
          <w:rFonts w:ascii="黑体" w:hAnsi="黑体" w:eastAsia="黑体" w:cs="黑体"/>
          <w:b/>
          <w:bCs/>
          <w:sz w:val="32"/>
          <w:szCs w:val="32"/>
        </w:rPr>
      </w:pPr>
      <w:bookmarkStart w:id="172" w:name="_Toc13567"/>
      <w:commentRangeStart w:id="26"/>
      <w:r>
        <w:rPr>
          <w:rFonts w:hint="eastAsia" w:ascii="黑体" w:hAnsi="黑体" w:eastAsia="黑体" w:cs="黑体"/>
          <w:b/>
          <w:bCs/>
          <w:sz w:val="32"/>
          <w:szCs w:val="32"/>
        </w:rPr>
        <w:t>5.1安全架构</w:t>
      </w:r>
      <w:commentRangeEnd w:id="26"/>
      <w:r>
        <w:rPr>
          <w:rStyle w:val="37"/>
        </w:rPr>
        <w:commentReference w:id="26"/>
      </w:r>
      <w:bookmarkEnd w:id="172"/>
    </w:p>
    <w:p>
      <w:pPr>
        <w:spacing w:line="360" w:lineRule="auto"/>
        <w:ind w:firstLine="560" w:firstLineChars="200"/>
        <w:rPr>
          <w:rFonts w:ascii="宋体" w:hAnsi="宋体"/>
          <w:szCs w:val="28"/>
        </w:rPr>
      </w:pPr>
      <w:r>
        <w:rPr>
          <w:rFonts w:hint="eastAsia" w:ascii="宋体" w:hAnsi="宋体"/>
          <w:szCs w:val="28"/>
        </w:rPr>
        <w:t>在现有安全架构的基础上，从物理安全、网络安全、数据安全三个方面进行加固，部署vpn、堡垒机、日志审计、数据库审计等旁挂的安全设备</w:t>
      </w:r>
      <w:r>
        <w:rPr>
          <w:rFonts w:ascii="宋体" w:hAnsi="宋体"/>
          <w:szCs w:val="28"/>
        </w:rPr>
        <w:t>，</w:t>
      </w:r>
      <w:r>
        <w:rPr>
          <w:rFonts w:hint="eastAsia" w:ascii="宋体" w:hAnsi="宋体"/>
          <w:szCs w:val="28"/>
        </w:rPr>
        <w:t>具体的物理架构如下：</w:t>
      </w:r>
    </w:p>
    <w:p>
      <w:pPr>
        <w:pStyle w:val="2"/>
        <w:ind w:firstLine="0" w:firstLineChars="0"/>
        <w:jc w:val="center"/>
      </w:pPr>
      <w:r>
        <w:pict>
          <v:shape id="_x0000_i1084" o:spt="75" type="#_x0000_t75" style="height:245.55pt;width:406.2pt;" filled="f" o:preferrelative="t" stroked="f" coordsize="21600,21600">
            <v:path/>
            <v:fill on="f" focussize="0,0"/>
            <v:stroke on="f" joinstyle="miter"/>
            <v:imagedata r:id="rId65" o:title=""/>
            <o:lock v:ext="edit" aspectratio="t"/>
            <w10:wrap type="none"/>
            <w10:anchorlock/>
          </v:shape>
        </w:pict>
      </w:r>
    </w:p>
    <w:p>
      <w:pPr>
        <w:pStyle w:val="3"/>
        <w:ind w:firstLine="210" w:firstLineChars="100"/>
        <w:jc w:val="center"/>
        <w:rPr>
          <w:rFonts w:ascii="宋体" w:hAnsi="宋体" w:cs="宋体"/>
          <w:sz w:val="21"/>
          <w:szCs w:val="21"/>
        </w:rPr>
      </w:pPr>
      <w:r>
        <w:rPr>
          <w:rFonts w:hint="eastAsia" w:ascii="宋体" w:hAnsi="宋体" w:cs="宋体"/>
          <w:sz w:val="21"/>
          <w:szCs w:val="21"/>
        </w:rPr>
        <w:t>图47 平台安全架构图</w:t>
      </w:r>
    </w:p>
    <w:p>
      <w:pPr>
        <w:pStyle w:val="3"/>
        <w:ind w:firstLine="321" w:firstLineChars="100"/>
        <w:outlineLvl w:val="1"/>
        <w:rPr>
          <w:rFonts w:ascii="黑体" w:hAnsi="黑体" w:eastAsia="黑体" w:cs="黑体"/>
          <w:b/>
          <w:bCs/>
          <w:sz w:val="32"/>
          <w:szCs w:val="32"/>
        </w:rPr>
      </w:pPr>
      <w:bookmarkStart w:id="173" w:name="_Toc8745"/>
      <w:r>
        <w:rPr>
          <w:rFonts w:hint="eastAsia" w:ascii="黑体" w:hAnsi="黑体" w:eastAsia="黑体" w:cs="黑体"/>
          <w:b/>
          <w:bCs/>
          <w:sz w:val="32"/>
          <w:szCs w:val="32"/>
        </w:rPr>
        <w:t>5.2安全防范措施</w:t>
      </w:r>
      <w:bookmarkEnd w:id="173"/>
    </w:p>
    <w:p>
      <w:pPr>
        <w:pStyle w:val="41"/>
        <w:spacing w:line="360" w:lineRule="auto"/>
        <w:ind w:left="426" w:firstLine="0" w:firstLineChars="0"/>
        <w:outlineLvl w:val="2"/>
        <w:rPr>
          <w:rFonts w:ascii="黑体" w:hAnsi="黑体" w:eastAsia="黑体" w:cs="黑体"/>
          <w:b/>
          <w:bCs/>
          <w:sz w:val="28"/>
          <w:szCs w:val="28"/>
        </w:rPr>
      </w:pPr>
      <w:bookmarkStart w:id="174" w:name="_Toc7288"/>
      <w:r>
        <w:rPr>
          <w:rFonts w:hint="eastAsia" w:ascii="黑体" w:hAnsi="黑体" w:eastAsia="黑体" w:cs="黑体"/>
          <w:b/>
          <w:bCs/>
          <w:sz w:val="28"/>
          <w:szCs w:val="28"/>
        </w:rPr>
        <w:t>5.2.1</w:t>
      </w:r>
      <w:bookmarkStart w:id="175" w:name="_Toc533164720"/>
      <w:r>
        <w:rPr>
          <w:rFonts w:hint="eastAsia" w:ascii="黑体" w:hAnsi="黑体" w:eastAsia="黑体" w:cs="黑体"/>
          <w:b/>
          <w:bCs/>
          <w:sz w:val="28"/>
          <w:szCs w:val="28"/>
        </w:rPr>
        <w:t>建立异地灾备系统，确保数据安全</w:t>
      </w:r>
      <w:bookmarkEnd w:id="174"/>
      <w:bookmarkEnd w:id="175"/>
    </w:p>
    <w:p>
      <w:pPr>
        <w:spacing w:line="360" w:lineRule="auto"/>
        <w:ind w:firstLine="560" w:firstLineChars="200"/>
        <w:rPr>
          <w:rFonts w:ascii="宋体" w:hAnsi="宋体" w:eastAsia="黑体"/>
          <w:sz w:val="28"/>
          <w:szCs w:val="28"/>
        </w:rPr>
      </w:pPr>
      <w:r>
        <w:rPr>
          <w:rFonts w:hint="eastAsia" w:ascii="宋体" w:hAnsi="宋体" w:eastAsia="黑体"/>
          <w:sz w:val="28"/>
          <w:szCs w:val="28"/>
        </w:rPr>
        <w:t>建立异地灾备设施，进一步健全备份恢复机制，部署备份服务器和存储系统；重要数据的存储进行加密和离线处理，建立备份恢复检验机制，异地存储的线路和总部到分支机构的线路间可部署 WOC 进行优化，确保敏感数据的不外泄及链路传输的保密性原则。</w:t>
      </w:r>
    </w:p>
    <w:p>
      <w:pPr>
        <w:pStyle w:val="2"/>
        <w:ind w:firstLine="562"/>
        <w:outlineLvl w:val="2"/>
        <w:rPr>
          <w:rFonts w:ascii="黑体" w:hAnsi="黑体" w:eastAsia="黑体" w:cs="黑体"/>
          <w:b/>
          <w:bCs/>
          <w:szCs w:val="28"/>
        </w:rPr>
      </w:pPr>
      <w:bookmarkStart w:id="176" w:name="_Toc13527"/>
      <w:r>
        <w:rPr>
          <w:rFonts w:hint="eastAsia" w:ascii="黑体" w:hAnsi="黑体" w:eastAsia="黑体" w:cs="黑体"/>
          <w:b/>
          <w:bCs/>
          <w:szCs w:val="28"/>
        </w:rPr>
        <w:t>5.2.2部署堡垒机</w:t>
      </w:r>
      <w:bookmarkEnd w:id="176"/>
    </w:p>
    <w:p>
      <w:pPr>
        <w:spacing w:line="360" w:lineRule="auto"/>
        <w:ind w:firstLine="560" w:firstLineChars="200"/>
        <w:rPr>
          <w:rFonts w:ascii="宋体" w:hAnsi="宋体"/>
          <w:szCs w:val="28"/>
        </w:rPr>
      </w:pPr>
      <w:r>
        <w:rPr>
          <w:rFonts w:hint="eastAsia" w:ascii="宋体" w:hAnsi="宋体"/>
          <w:szCs w:val="28"/>
        </w:rPr>
        <w:t>部署一台堡垒机，在服务器的网关防火墙上设置规则禁止任何直接访问服务器后台端口的网络行为，运维和软件开发人员只有登录堡垒机后，才可经由堡垒机去访问服务器的后台端口，这个过程会全部被堡垒机记录下来，以便审计各种设备系统管理员的行为。</w:t>
      </w:r>
    </w:p>
    <w:p>
      <w:pPr>
        <w:spacing w:line="360" w:lineRule="auto"/>
        <w:ind w:firstLine="560" w:firstLineChars="200"/>
        <w:rPr>
          <w:rFonts w:ascii="宋体" w:hAnsi="宋体"/>
          <w:szCs w:val="28"/>
        </w:rPr>
      </w:pPr>
      <w:r>
        <w:rPr>
          <w:rFonts w:hint="eastAsia" w:ascii="宋体" w:hAnsi="宋体"/>
          <w:szCs w:val="28"/>
        </w:rPr>
        <w:t>控制资源的使用者，防止越权行为的发生。流程审批：确保访问资源的安全性，包括上级审批、双人审批（主副岗和双人共管）的模式。通过堡垒机的访问控制的命令规则可以对运维人员在服务器上的操作命令进行黑名单和访问审批的限制，防止误操作和恶意操作造成的损失。</w:t>
      </w:r>
    </w:p>
    <w:p>
      <w:pPr>
        <w:pStyle w:val="2"/>
        <w:ind w:firstLine="562"/>
        <w:outlineLvl w:val="2"/>
        <w:rPr>
          <w:rFonts w:ascii="黑体" w:hAnsi="黑体" w:eastAsia="黑体" w:cs="黑体"/>
          <w:b/>
          <w:bCs/>
          <w:szCs w:val="28"/>
        </w:rPr>
      </w:pPr>
      <w:bookmarkStart w:id="177" w:name="_Toc12225"/>
      <w:r>
        <w:rPr>
          <w:rFonts w:hint="eastAsia" w:ascii="黑体" w:hAnsi="黑体" w:eastAsia="黑体" w:cs="黑体"/>
          <w:b/>
          <w:bCs/>
          <w:szCs w:val="28"/>
        </w:rPr>
        <w:t>5.2.3审计系统</w:t>
      </w:r>
      <w:bookmarkEnd w:id="177"/>
    </w:p>
    <w:p>
      <w:pPr>
        <w:spacing w:line="360" w:lineRule="auto"/>
        <w:ind w:firstLine="560" w:firstLineChars="200"/>
        <w:rPr>
          <w:rFonts w:ascii="宋体" w:hAnsi="宋体"/>
          <w:szCs w:val="28"/>
        </w:rPr>
      </w:pPr>
      <w:r>
        <w:rPr>
          <w:rFonts w:hint="eastAsia" w:ascii="宋体" w:hAnsi="宋体"/>
          <w:szCs w:val="28"/>
        </w:rPr>
        <w:t>实现</w:t>
      </w:r>
      <w:r>
        <w:rPr>
          <w:rFonts w:ascii="宋体" w:hAnsi="宋体"/>
          <w:szCs w:val="28"/>
        </w:rPr>
        <w:t>WEB</w:t>
      </w:r>
      <w:r>
        <w:rPr>
          <w:rFonts w:hint="eastAsia" w:ascii="宋体" w:hAnsi="宋体"/>
          <w:szCs w:val="28"/>
        </w:rPr>
        <w:t>应用与数据库的自动关联审计，并提供细粒度的安全审计，实时监控来自各个层面的所有数据库活动，包括数据库操作请求、返回状态及返回结果集。</w:t>
      </w:r>
    </w:p>
    <w:p>
      <w:pPr>
        <w:spacing w:line="360" w:lineRule="auto"/>
        <w:ind w:firstLine="560" w:firstLineChars="200"/>
        <w:rPr>
          <w:rFonts w:ascii="宋体" w:hAnsi="宋体"/>
          <w:szCs w:val="28"/>
        </w:rPr>
      </w:pPr>
      <w:r>
        <w:rPr>
          <w:rFonts w:hint="eastAsia" w:ascii="宋体" w:hAnsi="宋体"/>
          <w:szCs w:val="28"/>
        </w:rPr>
        <w:t>通过日志审计平台对客户网络设备、安全设备、主机和应用系统日志进行全面的标准化处理，及时发现各种安全威胁、异常行为事件，为管理人员提供全局的视角，确保客户业务的不间断运营安全。通过数据库审计与风险控制系统及日志审计系统实现网络设备、安全设备、数据存储、</w:t>
      </w:r>
      <w:r>
        <w:rPr>
          <w:rFonts w:ascii="宋体" w:hAnsi="宋体"/>
          <w:szCs w:val="28"/>
        </w:rPr>
        <w:t>WEB</w:t>
      </w:r>
      <w:r>
        <w:rPr>
          <w:rFonts w:hint="eastAsia" w:ascii="宋体" w:hAnsi="宋体"/>
          <w:szCs w:val="28"/>
        </w:rPr>
        <w:t>应用、数据库、主机及其它软硬件资产的日志审计，并可以进行行为的还原和回放。</w:t>
      </w:r>
    </w:p>
    <w:p>
      <w:pPr>
        <w:spacing w:line="360" w:lineRule="auto"/>
        <w:ind w:firstLine="560" w:firstLineChars="200"/>
        <w:rPr>
          <w:rFonts w:ascii="宋体" w:hAnsi="宋体"/>
          <w:szCs w:val="28"/>
        </w:rPr>
      </w:pPr>
      <w:r>
        <w:rPr>
          <w:rFonts w:hint="eastAsia" w:ascii="宋体" w:hAnsi="宋体"/>
          <w:szCs w:val="28"/>
        </w:rPr>
        <w:t>日志审计系统为旁路部署，仅需要将系统分配好</w:t>
      </w:r>
      <w:r>
        <w:rPr>
          <w:rFonts w:ascii="宋体" w:hAnsi="宋体"/>
          <w:szCs w:val="28"/>
        </w:rPr>
        <w:t>IP</w:t>
      </w:r>
      <w:r>
        <w:rPr>
          <w:rFonts w:hint="eastAsia" w:ascii="宋体" w:hAnsi="宋体"/>
          <w:szCs w:val="28"/>
        </w:rPr>
        <w:t>地址，对各型服务器、数据库、安全设备、网络设备配置日志发送方式，将自动收集各类设备的安全日志和运行日志，进行集中查询和管理。</w:t>
      </w:r>
    </w:p>
    <w:p>
      <w:pPr>
        <w:spacing w:line="360" w:lineRule="auto"/>
        <w:ind w:firstLine="560" w:firstLineChars="200"/>
        <w:rPr>
          <w:rFonts w:ascii="宋体" w:hAnsi="宋体"/>
          <w:szCs w:val="28"/>
        </w:rPr>
      </w:pPr>
      <w:r>
        <w:rPr>
          <w:rFonts w:hint="eastAsia" w:ascii="宋体" w:hAnsi="宋体"/>
          <w:szCs w:val="28"/>
        </w:rPr>
        <w:t>数据库审计系统为旁路部署，需要将客户端请求数据库的的数据和数据库返回给客户端的数据双向镜像到一个交换机接口作为数据库审计设备的采集口，如需同时审计</w:t>
      </w:r>
      <w:r>
        <w:rPr>
          <w:rFonts w:ascii="宋体" w:hAnsi="宋体"/>
          <w:szCs w:val="28"/>
        </w:rPr>
        <w:t>WEB</w:t>
      </w:r>
      <w:r>
        <w:rPr>
          <w:rFonts w:hint="eastAsia" w:ascii="宋体" w:hAnsi="宋体"/>
          <w:szCs w:val="28"/>
        </w:rPr>
        <w:t>应用的访问请求等同样需要把数据进行镜像。</w:t>
      </w:r>
    </w:p>
    <w:p>
      <w:pPr>
        <w:pStyle w:val="3"/>
        <w:ind w:firstLine="562" w:firstLineChars="200"/>
        <w:outlineLvl w:val="2"/>
        <w:rPr>
          <w:rFonts w:ascii="黑体" w:hAnsi="黑体" w:eastAsia="黑体" w:cs="黑体"/>
          <w:b/>
          <w:bCs/>
        </w:rPr>
      </w:pPr>
      <w:bookmarkStart w:id="178" w:name="_Toc9502"/>
      <w:r>
        <w:rPr>
          <w:rFonts w:hint="eastAsia" w:ascii="黑体" w:hAnsi="黑体" w:eastAsia="黑体" w:cs="黑体"/>
          <w:b/>
          <w:bCs/>
        </w:rPr>
        <w:t>5.2.4部署VPN设备</w:t>
      </w:r>
      <w:bookmarkEnd w:id="178"/>
    </w:p>
    <w:p>
      <w:pPr>
        <w:spacing w:line="360" w:lineRule="auto"/>
        <w:ind w:firstLine="560" w:firstLineChars="200"/>
        <w:rPr>
          <w:rFonts w:ascii="宋体" w:hAnsi="宋体"/>
          <w:szCs w:val="28"/>
        </w:rPr>
      </w:pPr>
      <w:r>
        <w:rPr>
          <w:rFonts w:hint="eastAsia" w:ascii="宋体" w:hAnsi="宋体"/>
          <w:szCs w:val="28"/>
        </w:rPr>
        <w:t>在服务器区交换机部署一台VPN设备，提供传输数据加密。可以形成安全域，可对其上存储的数据进行管控，防止数据外泄。</w:t>
      </w:r>
    </w:p>
    <w:p>
      <w:pPr>
        <w:pStyle w:val="3"/>
        <w:rPr>
          <w:rFonts w:ascii="黑体" w:hAnsi="黑体" w:eastAsia="黑体" w:cs="黑体"/>
          <w:b/>
          <w:bCs/>
        </w:rPr>
      </w:pPr>
    </w:p>
    <w:p>
      <w:pPr>
        <w:pStyle w:val="3"/>
        <w:outlineLvl w:val="0"/>
        <w:rPr>
          <w:rFonts w:ascii="黑体" w:hAnsi="黑体" w:eastAsia="黑体" w:cs="黑体"/>
          <w:b/>
          <w:bCs/>
          <w:sz w:val="44"/>
          <w:szCs w:val="44"/>
        </w:rPr>
      </w:pPr>
      <w:bookmarkStart w:id="179" w:name="_Toc15397"/>
      <w:r>
        <w:rPr>
          <w:rFonts w:hint="eastAsia" w:ascii="黑体" w:hAnsi="黑体" w:eastAsia="黑体" w:cs="黑体"/>
          <w:b/>
          <w:bCs/>
          <w:sz w:val="44"/>
          <w:szCs w:val="44"/>
        </w:rPr>
        <w:t>6 备份与恢复策略</w:t>
      </w:r>
      <w:bookmarkEnd w:id="179"/>
    </w:p>
    <w:p>
      <w:pPr>
        <w:ind w:firstLine="321" w:firstLineChars="100"/>
        <w:outlineLvl w:val="1"/>
        <w:rPr>
          <w:rFonts w:ascii="黑体" w:hAnsi="黑体" w:eastAsia="黑体" w:cs="黑体"/>
          <w:b/>
          <w:bCs/>
          <w:sz w:val="32"/>
          <w:szCs w:val="32"/>
        </w:rPr>
      </w:pPr>
      <w:bookmarkStart w:id="180" w:name="_Toc346717724"/>
      <w:bookmarkEnd w:id="180"/>
      <w:bookmarkStart w:id="181" w:name="_Toc21866"/>
      <w:bookmarkStart w:id="182" w:name="_Toc335432017"/>
      <w:bookmarkStart w:id="183" w:name="_Toc326853290"/>
      <w:r>
        <w:rPr>
          <w:rFonts w:hint="eastAsia" w:ascii="黑体" w:hAnsi="黑体" w:eastAsia="黑体" w:cs="黑体"/>
          <w:b/>
          <w:bCs/>
          <w:sz w:val="32"/>
          <w:szCs w:val="32"/>
        </w:rPr>
        <w:t>6.1备份策略</w:t>
      </w:r>
      <w:bookmarkEnd w:id="181"/>
    </w:p>
    <w:p>
      <w:pPr>
        <w:ind w:firstLine="560" w:firstLineChars="200"/>
        <w:rPr>
          <w:del w:id="47" w:author="李振" w:date="2019-02-22T14:42:00Z"/>
          <w:szCs w:val="28"/>
        </w:rPr>
      </w:pPr>
      <w:del w:id="48" w:author="李振" w:date="2019-02-22T14:42:00Z">
        <w:r>
          <w:rPr>
            <w:rFonts w:hint="eastAsia"/>
            <w:szCs w:val="28"/>
          </w:rPr>
          <w:delText>在工作环境中我们的数据库可能会遭遇到各种各样的不测,如:硬件故障、软件故障、自然灾害、黑客攻击、误操作等，可能导致数据的丢失。数据备份对于数据库来说是相当重要的工作。当数据库在使用过程中出现了问题，如果我们进行了数据备份，就能比较方便的使数据库恢复工作，并使我们的数据损失降低到最小。</w:delText>
        </w:r>
      </w:del>
    </w:p>
    <w:p>
      <w:pPr>
        <w:pStyle w:val="2"/>
        <w:ind w:firstLine="560"/>
        <w:rPr>
          <w:szCs w:val="28"/>
        </w:rPr>
      </w:pPr>
      <w:r>
        <w:rPr>
          <w:rFonts w:hint="eastAsia"/>
          <w:szCs w:val="28"/>
        </w:rPr>
        <w:t>数据管理员定期将数据库转储到另一个磁盘进行保存。转储状态为动态转储，转储期间允许对数据库进行存取或修改。</w:t>
      </w:r>
    </w:p>
    <w:p>
      <w:pPr>
        <w:pStyle w:val="2"/>
        <w:ind w:firstLine="560"/>
      </w:pPr>
      <w:r>
        <w:rPr>
          <w:rFonts w:hint="eastAsia"/>
          <w:szCs w:val="28"/>
        </w:rPr>
        <w:t>数据管理员还要对日志文件进行记录,记录对数据库数据的修改,保护数据库以防故障发生一级恢复数据时使用。数据库日志文件有以下特点，第一：每一个数据库至少包含两个日志文件组，每个日志文件组至少包含两个日志文件。第二：日志文件组以循环的方式进行写操作。第三：每一个日志文件成员对应一个物理文件。</w:t>
      </w:r>
    </w:p>
    <w:p>
      <w:pPr>
        <w:pStyle w:val="2"/>
        <w:ind w:firstLine="562"/>
        <w:outlineLvl w:val="2"/>
        <w:rPr>
          <w:rFonts w:ascii="黑体" w:hAnsi="黑体" w:eastAsia="黑体" w:cs="黑体"/>
          <w:b/>
          <w:bCs/>
          <w:szCs w:val="28"/>
        </w:rPr>
      </w:pPr>
      <w:bookmarkStart w:id="184" w:name="_Toc25473"/>
      <w:r>
        <w:rPr>
          <w:rFonts w:hint="eastAsia" w:ascii="黑体" w:hAnsi="黑体" w:eastAsia="黑体" w:cs="黑体"/>
          <w:b/>
          <w:bCs/>
          <w:szCs w:val="28"/>
        </w:rPr>
        <w:t>6.1.1逻辑备份策略(完全备份+增量备份)</w:t>
      </w:r>
      <w:bookmarkEnd w:id="184"/>
    </w:p>
    <w:p>
      <w:pPr>
        <w:pStyle w:val="2"/>
        <w:ind w:firstLine="560"/>
        <w:rPr>
          <w:szCs w:val="28"/>
        </w:rPr>
      </w:pPr>
      <w:r>
        <w:rPr>
          <w:rFonts w:hint="eastAsia"/>
          <w:szCs w:val="28"/>
        </w:rPr>
        <w:t>使用MySQL自带的mysqldump工具进行备份，支持所有引擎。mysqldump是采用SQL级别的备份机制,它将数据表导成SQL脚本文件,在不同的MySQL之间升级时比较合适。备份策略如下，第一次完全备份，每天一次增量备份，每周再做一次完全备份，如此一直重复。每日定时备份时间设置为凌晨一点，自动备份的数据库目录是/home/BackUpData</w:t>
      </w:r>
    </w:p>
    <w:p>
      <w:pPr>
        <w:pStyle w:val="2"/>
        <w:ind w:firstLine="562"/>
        <w:outlineLvl w:val="2"/>
        <w:rPr>
          <w:rFonts w:ascii="黑体" w:hAnsi="黑体" w:eastAsia="黑体" w:cs="黑体"/>
          <w:b/>
          <w:bCs/>
          <w:szCs w:val="28"/>
        </w:rPr>
      </w:pPr>
      <w:bookmarkStart w:id="185" w:name="_Toc3257"/>
      <w:commentRangeStart w:id="27"/>
      <w:r>
        <w:rPr>
          <w:rFonts w:hint="eastAsia" w:ascii="黑体" w:hAnsi="黑体" w:eastAsia="黑体" w:cs="黑体"/>
          <w:b/>
          <w:bCs/>
          <w:szCs w:val="28"/>
        </w:rPr>
        <w:t>6.1.2物理备份(完全备份)</w:t>
      </w:r>
      <w:commentRangeEnd w:id="27"/>
      <w:r>
        <w:rPr>
          <w:rStyle w:val="37"/>
        </w:rPr>
        <w:commentReference w:id="27"/>
      </w:r>
      <w:bookmarkEnd w:id="185"/>
    </w:p>
    <w:p>
      <w:pPr>
        <w:pStyle w:val="2"/>
        <w:ind w:firstLine="560"/>
        <w:rPr>
          <w:szCs w:val="28"/>
        </w:rPr>
      </w:pPr>
      <w:r>
        <w:rPr>
          <w:rFonts w:hint="eastAsia"/>
          <w:szCs w:val="28"/>
        </w:rPr>
        <w:t>维护人员每周例行数据备份情况检查，数据库硬盘容量检查，硬件运行状况检查，同时直接拷贝数据库文件至专用移动硬盘进行存储备份。</w:t>
      </w:r>
    </w:p>
    <w:p>
      <w:pPr>
        <w:ind w:firstLine="321" w:firstLineChars="100"/>
        <w:outlineLvl w:val="1"/>
        <w:rPr>
          <w:rFonts w:ascii="黑体" w:hAnsi="黑体" w:eastAsia="黑体" w:cs="黑体"/>
          <w:b/>
          <w:bCs/>
          <w:sz w:val="32"/>
          <w:szCs w:val="32"/>
        </w:rPr>
      </w:pPr>
      <w:bookmarkStart w:id="186" w:name="_Toc13066"/>
      <w:r>
        <w:rPr>
          <w:rFonts w:hint="eastAsia" w:ascii="黑体" w:hAnsi="黑体" w:eastAsia="黑体" w:cs="黑体"/>
          <w:b/>
          <w:bCs/>
          <w:sz w:val="32"/>
          <w:szCs w:val="32"/>
        </w:rPr>
        <w:t>6.2恢复策略</w:t>
      </w:r>
      <w:bookmarkEnd w:id="186"/>
    </w:p>
    <w:p>
      <w:pPr>
        <w:ind w:firstLine="560" w:firstLineChars="200"/>
        <w:rPr>
          <w:szCs w:val="28"/>
        </w:rPr>
      </w:pPr>
      <w:r>
        <w:rPr>
          <w:rFonts w:hint="eastAsia"/>
          <w:szCs w:val="28"/>
        </w:rPr>
        <w:t>数据存储的逻辑单位是数据块,数据操作的逻辑单位是事务。事务是用户定义的一组操作序列，有一条或者多条相关SQL语句组成,是数据库应用程序的基本逻辑单位。事务管理技术主要包括数据的恢复技术等。</w:t>
      </w:r>
    </w:p>
    <w:p>
      <w:pPr>
        <w:ind w:firstLine="562" w:firstLineChars="200"/>
        <w:outlineLvl w:val="2"/>
        <w:rPr>
          <w:rFonts w:ascii="黑体" w:hAnsi="黑体" w:eastAsia="黑体" w:cs="黑体"/>
          <w:b/>
          <w:bCs/>
          <w:szCs w:val="28"/>
        </w:rPr>
      </w:pPr>
      <w:bookmarkStart w:id="187" w:name="_Toc17622"/>
      <w:r>
        <w:rPr>
          <w:rFonts w:hint="eastAsia" w:ascii="黑体" w:hAnsi="黑体" w:eastAsia="黑体" w:cs="黑体"/>
          <w:b/>
          <w:bCs/>
          <w:szCs w:val="28"/>
        </w:rPr>
        <w:t>6.2.1数据恢复的实现技术</w:t>
      </w:r>
      <w:bookmarkEnd w:id="187"/>
    </w:p>
    <w:p>
      <w:pPr>
        <w:pStyle w:val="2"/>
        <w:ind w:firstLine="560"/>
        <w:rPr>
          <w:szCs w:val="28"/>
        </w:rPr>
      </w:pPr>
      <w:r>
        <w:rPr>
          <w:rFonts w:hint="eastAsia"/>
          <w:szCs w:val="28"/>
        </w:rPr>
        <w:t>第一：事务故障的恢复</w:t>
      </w:r>
    </w:p>
    <w:p>
      <w:pPr>
        <w:pStyle w:val="2"/>
        <w:ind w:firstLine="560"/>
        <w:rPr>
          <w:rFonts w:ascii="宋体" w:hAnsi="宋体" w:cs="宋体"/>
          <w:szCs w:val="28"/>
        </w:rPr>
      </w:pPr>
      <w:r>
        <w:rPr>
          <w:rFonts w:hint="eastAsia" w:ascii="宋体" w:hAnsi="宋体" w:cs="宋体"/>
          <w:szCs w:val="28"/>
        </w:rPr>
        <w:t>(1)方向扫描日志文件，查找该事务的更新操作；</w:t>
      </w:r>
    </w:p>
    <w:p>
      <w:pPr>
        <w:pStyle w:val="2"/>
        <w:ind w:firstLine="560"/>
        <w:rPr>
          <w:rFonts w:ascii="宋体" w:hAnsi="宋体" w:cs="宋体"/>
          <w:szCs w:val="28"/>
        </w:rPr>
      </w:pPr>
      <w:r>
        <w:rPr>
          <w:rFonts w:hint="eastAsia" w:ascii="宋体" w:hAnsi="宋体" w:cs="宋体"/>
          <w:szCs w:val="28"/>
        </w:rPr>
        <w:t>(2)对事务的更新操作逆操作；</w:t>
      </w:r>
    </w:p>
    <w:p>
      <w:pPr>
        <w:pStyle w:val="2"/>
        <w:ind w:firstLine="560"/>
        <w:rPr>
          <w:szCs w:val="28"/>
        </w:rPr>
      </w:pPr>
      <w:r>
        <w:rPr>
          <w:rFonts w:hint="eastAsia"/>
          <w:szCs w:val="28"/>
        </w:rPr>
        <w:t>第二：系统故障的恢复</w:t>
      </w:r>
    </w:p>
    <w:p>
      <w:pPr>
        <w:pStyle w:val="2"/>
        <w:ind w:firstLine="560"/>
        <w:rPr>
          <w:rFonts w:ascii="宋体" w:hAnsi="宋体" w:cs="宋体"/>
          <w:szCs w:val="28"/>
        </w:rPr>
      </w:pPr>
      <w:r>
        <w:rPr>
          <w:rFonts w:hint="eastAsia" w:ascii="宋体" w:hAnsi="宋体" w:cs="宋体"/>
          <w:szCs w:val="28"/>
        </w:rPr>
        <w:t>(1)正向扫描日志文件，找出故障发生前已经提交的事务；</w:t>
      </w:r>
    </w:p>
    <w:p>
      <w:pPr>
        <w:pStyle w:val="2"/>
        <w:ind w:firstLine="560"/>
        <w:rPr>
          <w:rFonts w:ascii="宋体" w:hAnsi="宋体" w:cs="宋体"/>
          <w:szCs w:val="28"/>
        </w:rPr>
      </w:pPr>
      <w:r>
        <w:rPr>
          <w:rFonts w:hint="eastAsia" w:ascii="宋体" w:hAnsi="宋体" w:cs="宋体"/>
          <w:szCs w:val="28"/>
        </w:rPr>
        <w:t>(2)将已提交事务的标记计入重做队列；</w:t>
      </w:r>
    </w:p>
    <w:p>
      <w:pPr>
        <w:pStyle w:val="2"/>
        <w:ind w:firstLine="560"/>
        <w:rPr>
          <w:rFonts w:ascii="宋体" w:hAnsi="宋体" w:cs="宋体"/>
          <w:szCs w:val="28"/>
        </w:rPr>
      </w:pPr>
      <w:r>
        <w:rPr>
          <w:rFonts w:hint="eastAsia" w:ascii="宋体" w:hAnsi="宋体" w:cs="宋体"/>
          <w:szCs w:val="28"/>
        </w:rPr>
        <w:t>(3)同时找出故障发生时尚未完成的事务，将其事务标记计入撤销队列；</w:t>
      </w:r>
    </w:p>
    <w:p>
      <w:pPr>
        <w:pStyle w:val="2"/>
        <w:ind w:firstLine="560"/>
        <w:rPr>
          <w:rFonts w:ascii="宋体" w:hAnsi="宋体" w:cs="宋体"/>
          <w:szCs w:val="28"/>
        </w:rPr>
      </w:pPr>
      <w:r>
        <w:rPr>
          <w:rFonts w:hint="eastAsia" w:ascii="宋体" w:hAnsi="宋体" w:cs="宋体"/>
          <w:szCs w:val="28"/>
        </w:rPr>
        <w:t>(4)对撤销队列中的各个事务进行撤销处理undo；</w:t>
      </w:r>
    </w:p>
    <w:p>
      <w:pPr>
        <w:pStyle w:val="2"/>
        <w:ind w:firstLine="560"/>
        <w:rPr>
          <w:rFonts w:ascii="宋体" w:hAnsi="宋体" w:cs="宋体"/>
          <w:szCs w:val="28"/>
        </w:rPr>
      </w:pPr>
      <w:r>
        <w:rPr>
          <w:rFonts w:hint="eastAsia" w:ascii="宋体" w:hAnsi="宋体" w:cs="宋体"/>
          <w:szCs w:val="28"/>
        </w:rPr>
        <w:t>(5)对重做队列中的各个事务进行重新处理redo；</w:t>
      </w:r>
    </w:p>
    <w:p>
      <w:pPr>
        <w:pStyle w:val="2"/>
        <w:ind w:firstLine="560"/>
        <w:rPr>
          <w:szCs w:val="28"/>
        </w:rPr>
      </w:pPr>
      <w:r>
        <w:rPr>
          <w:rFonts w:hint="eastAsia"/>
          <w:szCs w:val="28"/>
        </w:rPr>
        <w:t>第三：硬件故障的恢复</w:t>
      </w:r>
    </w:p>
    <w:p>
      <w:pPr>
        <w:pStyle w:val="2"/>
        <w:ind w:firstLine="560"/>
        <w:rPr>
          <w:rFonts w:ascii="宋体" w:hAnsi="宋体" w:cs="宋体"/>
          <w:szCs w:val="28"/>
        </w:rPr>
      </w:pPr>
      <w:r>
        <w:rPr>
          <w:rFonts w:hint="eastAsia" w:ascii="宋体" w:hAnsi="宋体" w:cs="宋体"/>
          <w:szCs w:val="28"/>
        </w:rPr>
        <w:t>(1)导入最新的数据库副本；</w:t>
      </w:r>
    </w:p>
    <w:p>
      <w:pPr>
        <w:pStyle w:val="2"/>
        <w:ind w:firstLine="560"/>
        <w:rPr>
          <w:rFonts w:ascii="宋体" w:hAnsi="宋体" w:cs="宋体"/>
          <w:szCs w:val="28"/>
        </w:rPr>
      </w:pPr>
      <w:r>
        <w:rPr>
          <w:rFonts w:hint="eastAsia" w:ascii="宋体" w:hAnsi="宋体" w:cs="宋体"/>
          <w:szCs w:val="28"/>
        </w:rPr>
        <w:t>(2)导入相应的日志文件副本，重做已完成的事务；</w:t>
      </w:r>
    </w:p>
    <w:p>
      <w:pPr>
        <w:pStyle w:val="2"/>
        <w:ind w:firstLine="562"/>
        <w:outlineLvl w:val="2"/>
        <w:rPr>
          <w:rFonts w:ascii="黑体" w:hAnsi="黑体" w:eastAsia="黑体" w:cs="黑体"/>
          <w:b/>
          <w:bCs/>
          <w:szCs w:val="28"/>
        </w:rPr>
      </w:pPr>
      <w:bookmarkStart w:id="188" w:name="_Toc294"/>
      <w:r>
        <w:rPr>
          <w:rFonts w:hint="eastAsia" w:ascii="黑体" w:hAnsi="黑体" w:eastAsia="黑体" w:cs="黑体"/>
          <w:b/>
          <w:bCs/>
          <w:szCs w:val="28"/>
        </w:rPr>
        <w:t>6.2.2数据恢复的时间</w:t>
      </w:r>
      <w:bookmarkEnd w:id="188"/>
    </w:p>
    <w:p>
      <w:pPr>
        <w:pStyle w:val="2"/>
        <w:ind w:firstLine="560"/>
        <w:rPr>
          <w:szCs w:val="28"/>
        </w:rPr>
      </w:pPr>
      <w:r>
        <w:rPr>
          <w:rFonts w:hint="eastAsia"/>
          <w:szCs w:val="28"/>
        </w:rPr>
        <w:t>情况一:硬件故障的恢复时间为即时恢复,当主服务器由某种情况崩溃时,备用服务器会即时启动。</w:t>
      </w:r>
    </w:p>
    <w:p>
      <w:pPr>
        <w:pStyle w:val="2"/>
        <w:ind w:firstLine="560"/>
      </w:pPr>
      <w:r>
        <w:rPr>
          <w:rFonts w:hint="eastAsia"/>
          <w:szCs w:val="28"/>
        </w:rPr>
        <w:t>情况二:事务故障的恢复时间为10分钟以内,当误操作以后,进行日志逆操作数据恢复。</w:t>
      </w:r>
    </w:p>
    <w:bookmarkEnd w:id="182"/>
    <w:bookmarkEnd w:id="183"/>
    <w:p>
      <w:pPr>
        <w:spacing w:line="360" w:lineRule="auto"/>
        <w:outlineLvl w:val="0"/>
        <w:rPr>
          <w:rFonts w:ascii="黑体" w:hAnsi="黑体" w:eastAsia="黑体" w:cs="黑体"/>
          <w:b/>
          <w:bCs/>
          <w:sz w:val="44"/>
          <w:szCs w:val="44"/>
        </w:rPr>
      </w:pPr>
      <w:bookmarkStart w:id="189" w:name="_Toc14158"/>
      <w:commentRangeStart w:id="28"/>
      <w:r>
        <w:rPr>
          <w:rFonts w:hint="eastAsia" w:ascii="黑体" w:hAnsi="黑体" w:eastAsia="黑体" w:cs="黑体"/>
          <w:b/>
          <w:bCs/>
          <w:sz w:val="44"/>
          <w:szCs w:val="44"/>
        </w:rPr>
        <w:t>7服务器主机安全策略</w:t>
      </w:r>
      <w:bookmarkEnd w:id="189"/>
    </w:p>
    <w:p>
      <w:pPr>
        <w:spacing w:line="360" w:lineRule="auto"/>
        <w:ind w:firstLine="321" w:firstLineChars="100"/>
        <w:outlineLvl w:val="1"/>
        <w:rPr>
          <w:rFonts w:ascii="黑体" w:hAnsi="黑体" w:eastAsia="黑体" w:cs="黑体"/>
          <w:b/>
          <w:bCs/>
          <w:sz w:val="32"/>
          <w:szCs w:val="32"/>
        </w:rPr>
      </w:pPr>
      <w:bookmarkStart w:id="190" w:name="_Toc21243"/>
      <w:r>
        <w:rPr>
          <w:rFonts w:hint="eastAsia" w:ascii="黑体" w:hAnsi="黑体" w:eastAsia="黑体" w:cs="黑体"/>
          <w:b/>
          <w:bCs/>
          <w:sz w:val="32"/>
          <w:szCs w:val="32"/>
        </w:rPr>
        <w:t>7.1身份鉴别</w:t>
      </w:r>
      <w:commentRangeEnd w:id="28"/>
      <w:r>
        <w:rPr>
          <w:rStyle w:val="37"/>
        </w:rPr>
        <w:commentReference w:id="28"/>
      </w:r>
      <w:bookmarkEnd w:id="190"/>
    </w:p>
    <w:p>
      <w:pPr>
        <w:pStyle w:val="2"/>
        <w:ind w:firstLine="560"/>
        <w:rPr>
          <w:rFonts w:ascii="宋体" w:hAnsi="宋体"/>
          <w:szCs w:val="28"/>
        </w:rPr>
      </w:pPr>
      <w:bookmarkStart w:id="191" w:name="_Toc20674_WPSOffice_Level3"/>
      <w:r>
        <w:rPr>
          <w:rFonts w:hint="eastAsia" w:ascii="宋体" w:hAnsi="宋体"/>
          <w:szCs w:val="28"/>
        </w:rPr>
        <w:t>(1)对登录操作系统和数据库管理系统的用户进行身份鉴别;</w:t>
      </w:r>
      <w:bookmarkEnd w:id="191"/>
    </w:p>
    <w:p>
      <w:pPr>
        <w:pStyle w:val="2"/>
        <w:ind w:firstLine="560"/>
        <w:rPr>
          <w:rFonts w:ascii="宋体" w:hAnsi="宋体"/>
          <w:szCs w:val="28"/>
        </w:rPr>
      </w:pPr>
      <w:bookmarkStart w:id="192" w:name="_Toc7766_WPSOffice_Level3"/>
      <w:r>
        <w:rPr>
          <w:rFonts w:hint="eastAsia" w:ascii="宋体" w:hAnsi="宋体"/>
          <w:szCs w:val="28"/>
        </w:rPr>
        <w:t>(2)进行登录失败处理操作,当登录链接超时,自动退出;</w:t>
      </w:r>
      <w:bookmarkEnd w:id="192"/>
    </w:p>
    <w:p>
      <w:pPr>
        <w:pStyle w:val="2"/>
        <w:ind w:firstLine="281" w:firstLineChars="100"/>
        <w:outlineLvl w:val="1"/>
        <w:rPr>
          <w:rFonts w:ascii="黑体" w:hAnsi="黑体" w:eastAsia="黑体" w:cs="黑体"/>
          <w:b/>
          <w:bCs/>
          <w:szCs w:val="28"/>
        </w:rPr>
      </w:pPr>
      <w:bookmarkStart w:id="193" w:name="_Toc1847"/>
      <w:r>
        <w:rPr>
          <w:rFonts w:hint="eastAsia" w:ascii="黑体" w:hAnsi="黑体" w:eastAsia="黑体" w:cs="黑体"/>
          <w:b/>
          <w:bCs/>
          <w:szCs w:val="28"/>
        </w:rPr>
        <w:t>7.2自主访问控制</w:t>
      </w:r>
      <w:bookmarkEnd w:id="193"/>
    </w:p>
    <w:p>
      <w:pPr>
        <w:pStyle w:val="2"/>
        <w:ind w:firstLine="560"/>
        <w:rPr>
          <w:rFonts w:ascii="宋体" w:hAnsi="宋体"/>
          <w:szCs w:val="28"/>
        </w:rPr>
      </w:pPr>
      <w:r>
        <w:rPr>
          <w:rFonts w:hint="eastAsia" w:ascii="宋体" w:hAnsi="宋体"/>
          <w:szCs w:val="28"/>
        </w:rPr>
        <w:t>(1)根据安全策略控制主体对客体的访问;</w:t>
      </w:r>
    </w:p>
    <w:p>
      <w:pPr>
        <w:pStyle w:val="2"/>
        <w:ind w:firstLine="560"/>
        <w:rPr>
          <w:rFonts w:ascii="宋体" w:hAnsi="宋体"/>
          <w:szCs w:val="28"/>
        </w:rPr>
      </w:pPr>
      <w:r>
        <w:rPr>
          <w:rFonts w:hint="eastAsia" w:ascii="宋体" w:hAnsi="宋体"/>
          <w:szCs w:val="28"/>
        </w:rPr>
        <w:t>(2)自主访问控制的覆盖与信息安全相关的主体、客体及它们之间的操作；</w:t>
      </w:r>
    </w:p>
    <w:p>
      <w:pPr>
        <w:pStyle w:val="2"/>
        <w:ind w:firstLine="560"/>
        <w:rPr>
          <w:rFonts w:ascii="宋体" w:hAnsi="宋体"/>
          <w:szCs w:val="28"/>
        </w:rPr>
      </w:pPr>
      <w:r>
        <w:rPr>
          <w:rFonts w:hint="eastAsia" w:ascii="宋体" w:hAnsi="宋体"/>
          <w:szCs w:val="28"/>
        </w:rPr>
        <w:t>(3)自主访问控制的粒度达到主体为用户级，客体为文件、数据库表级；</w:t>
      </w:r>
    </w:p>
    <w:p>
      <w:pPr>
        <w:pStyle w:val="2"/>
        <w:ind w:firstLine="560"/>
        <w:rPr>
          <w:rFonts w:ascii="宋体" w:hAnsi="宋体"/>
          <w:szCs w:val="28"/>
        </w:rPr>
      </w:pPr>
      <w:r>
        <w:rPr>
          <w:rFonts w:hint="eastAsia" w:ascii="宋体" w:hAnsi="宋体"/>
          <w:szCs w:val="28"/>
        </w:rPr>
        <w:t>(4)授权主体设置对客体访问和操作的权限；</w:t>
      </w:r>
    </w:p>
    <w:p>
      <w:pPr>
        <w:pStyle w:val="2"/>
        <w:ind w:firstLine="560"/>
        <w:rPr>
          <w:rFonts w:ascii="宋体" w:hAnsi="宋体"/>
          <w:szCs w:val="28"/>
        </w:rPr>
      </w:pPr>
      <w:r>
        <w:rPr>
          <w:rFonts w:hint="eastAsia" w:ascii="宋体" w:hAnsi="宋体"/>
          <w:szCs w:val="28"/>
        </w:rPr>
        <w:t>(5)严格限制默认用户的访问权限；</w:t>
      </w:r>
    </w:p>
    <w:p>
      <w:pPr>
        <w:pStyle w:val="2"/>
        <w:ind w:firstLine="281" w:firstLineChars="100"/>
        <w:outlineLvl w:val="1"/>
        <w:rPr>
          <w:rFonts w:ascii="黑体" w:hAnsi="黑体" w:eastAsia="黑体" w:cs="黑体"/>
          <w:b/>
          <w:bCs/>
          <w:szCs w:val="28"/>
        </w:rPr>
      </w:pPr>
      <w:bookmarkStart w:id="194" w:name="_Toc20396"/>
      <w:r>
        <w:rPr>
          <w:rFonts w:hint="eastAsia" w:ascii="黑体" w:hAnsi="黑体" w:eastAsia="黑体" w:cs="黑体"/>
          <w:b/>
          <w:bCs/>
          <w:szCs w:val="28"/>
        </w:rPr>
        <w:t>7.3安全审计</w:t>
      </w:r>
      <w:bookmarkEnd w:id="194"/>
    </w:p>
    <w:p>
      <w:pPr>
        <w:pStyle w:val="2"/>
        <w:ind w:firstLine="560"/>
        <w:rPr>
          <w:rFonts w:ascii="宋体" w:hAnsi="宋体"/>
          <w:szCs w:val="28"/>
        </w:rPr>
      </w:pPr>
      <w:r>
        <w:rPr>
          <w:rFonts w:hint="eastAsia" w:ascii="宋体" w:hAnsi="宋体"/>
          <w:szCs w:val="28"/>
        </w:rPr>
        <w:t>(1)安全审计覆盖到服务器上的每个操作系统用户和数据库用户；</w:t>
      </w:r>
    </w:p>
    <w:p>
      <w:pPr>
        <w:pStyle w:val="2"/>
        <w:ind w:firstLine="560"/>
        <w:rPr>
          <w:rFonts w:ascii="宋体" w:hAnsi="宋体"/>
          <w:szCs w:val="28"/>
        </w:rPr>
      </w:pPr>
      <w:r>
        <w:rPr>
          <w:rFonts w:hint="eastAsia" w:ascii="宋体" w:hAnsi="宋体"/>
          <w:szCs w:val="28"/>
        </w:rPr>
        <w:t>(2)安全审计记录系统内重要的安全相关事件，包括重要用户行为和重要系统命令的使用等；</w:t>
      </w:r>
    </w:p>
    <w:p>
      <w:pPr>
        <w:pStyle w:val="2"/>
        <w:ind w:firstLine="560"/>
        <w:rPr>
          <w:rFonts w:ascii="宋体" w:hAnsi="宋体"/>
          <w:szCs w:val="28"/>
        </w:rPr>
      </w:pPr>
      <w:r>
        <w:rPr>
          <w:rFonts w:hint="eastAsia" w:ascii="宋体" w:hAnsi="宋体"/>
          <w:szCs w:val="28"/>
        </w:rPr>
        <w:t>(3)安全相关事件的记录包括日期和时间、类型、主体标识、客体标识、事件结果等；</w:t>
      </w:r>
    </w:p>
    <w:p>
      <w:pPr>
        <w:pStyle w:val="2"/>
        <w:ind w:firstLine="560"/>
        <w:rPr>
          <w:rFonts w:ascii="宋体" w:hAnsi="宋体"/>
          <w:szCs w:val="28"/>
        </w:rPr>
      </w:pPr>
      <w:r>
        <w:rPr>
          <w:rFonts w:hint="eastAsia" w:ascii="宋体" w:hAnsi="宋体"/>
          <w:szCs w:val="28"/>
        </w:rPr>
        <w:t>(4)审计记录应受到保护避免受到未预期的删除、修改和覆盖等；</w:t>
      </w:r>
    </w:p>
    <w:p>
      <w:pPr>
        <w:pStyle w:val="2"/>
        <w:ind w:firstLine="281" w:firstLineChars="100"/>
        <w:outlineLvl w:val="1"/>
        <w:rPr>
          <w:rFonts w:ascii="黑体" w:hAnsi="黑体" w:eastAsia="黑体" w:cs="黑体"/>
          <w:b/>
          <w:bCs/>
          <w:szCs w:val="28"/>
        </w:rPr>
      </w:pPr>
      <w:bookmarkStart w:id="195" w:name="_Toc5631"/>
      <w:r>
        <w:rPr>
          <w:rFonts w:hint="eastAsia" w:ascii="黑体" w:hAnsi="黑体" w:eastAsia="黑体" w:cs="黑体"/>
          <w:b/>
          <w:bCs/>
          <w:szCs w:val="28"/>
        </w:rPr>
        <w:t>7.4系统保护</w:t>
      </w:r>
      <w:bookmarkEnd w:id="195"/>
    </w:p>
    <w:p>
      <w:pPr>
        <w:pStyle w:val="2"/>
        <w:ind w:firstLine="560"/>
        <w:rPr>
          <w:rFonts w:ascii="宋体" w:hAnsi="宋体"/>
          <w:szCs w:val="28"/>
        </w:rPr>
      </w:pPr>
      <w:r>
        <w:rPr>
          <w:rFonts w:hint="eastAsia" w:ascii="宋体" w:hAnsi="宋体"/>
          <w:szCs w:val="28"/>
        </w:rPr>
        <w:t>(1)系统应提供在管理维护状态中运行的能力，管理维护状态只能被系统管理员使用。</w:t>
      </w:r>
    </w:p>
    <w:p>
      <w:pPr>
        <w:pStyle w:val="2"/>
        <w:ind w:firstLine="281" w:firstLineChars="100"/>
        <w:outlineLvl w:val="1"/>
        <w:rPr>
          <w:rFonts w:ascii="黑体" w:hAnsi="黑体" w:eastAsia="黑体" w:cs="黑体"/>
          <w:b/>
          <w:bCs/>
          <w:szCs w:val="28"/>
        </w:rPr>
      </w:pPr>
      <w:bookmarkStart w:id="196" w:name="_Toc13922"/>
      <w:r>
        <w:rPr>
          <w:rFonts w:hint="eastAsia" w:ascii="黑体" w:hAnsi="黑体" w:eastAsia="黑体" w:cs="黑体"/>
          <w:b/>
          <w:bCs/>
          <w:szCs w:val="28"/>
        </w:rPr>
        <w:t>7.5剩余信息保护</w:t>
      </w:r>
      <w:bookmarkEnd w:id="196"/>
    </w:p>
    <w:p>
      <w:pPr>
        <w:pStyle w:val="2"/>
        <w:ind w:firstLine="560"/>
        <w:rPr>
          <w:rFonts w:ascii="宋体" w:hAnsi="宋体"/>
          <w:szCs w:val="28"/>
        </w:rPr>
      </w:pPr>
      <w:r>
        <w:rPr>
          <w:rFonts w:hint="eastAsia" w:ascii="宋体" w:hAnsi="宋体"/>
          <w:szCs w:val="28"/>
        </w:rPr>
        <w:t>(1)保证操作系统和数据库管理系统用户的鉴别信息所在的存储空间，被释放或再分配给其他用户前得到完全清楚，无论这些信息是存放在硬盘上还是在内存中；</w:t>
      </w:r>
    </w:p>
    <w:p>
      <w:pPr>
        <w:pStyle w:val="2"/>
        <w:ind w:firstLine="560"/>
        <w:rPr>
          <w:rFonts w:ascii="宋体" w:hAnsi="宋体"/>
          <w:szCs w:val="28"/>
        </w:rPr>
      </w:pPr>
      <w:r>
        <w:rPr>
          <w:rFonts w:hint="eastAsia" w:ascii="宋体" w:hAnsi="宋体"/>
          <w:szCs w:val="28"/>
        </w:rPr>
        <w:t>(2)确保系统内的文件、目录和数据库记录等资源所在的存储空间，被释放或重新分配给其他用户前得到完全清楚；</w:t>
      </w:r>
    </w:p>
    <w:p>
      <w:pPr>
        <w:pStyle w:val="3"/>
        <w:ind w:firstLine="281" w:firstLineChars="100"/>
        <w:outlineLvl w:val="1"/>
        <w:rPr>
          <w:rFonts w:ascii="黑体" w:hAnsi="黑体" w:eastAsia="黑体" w:cs="黑体"/>
          <w:b/>
          <w:bCs/>
        </w:rPr>
      </w:pPr>
      <w:bookmarkStart w:id="197" w:name="_Toc17369"/>
      <w:r>
        <w:rPr>
          <w:rFonts w:hint="eastAsia" w:ascii="黑体" w:hAnsi="黑体" w:eastAsia="黑体" w:cs="黑体"/>
          <w:b/>
          <w:bCs/>
        </w:rPr>
        <w:t>7.6应用服务器及工作流中间安全策略</w:t>
      </w:r>
      <w:bookmarkEnd w:id="197"/>
    </w:p>
    <w:p>
      <w:pPr>
        <w:pStyle w:val="3"/>
        <w:ind w:firstLine="562" w:firstLineChars="200"/>
        <w:outlineLvl w:val="2"/>
        <w:rPr>
          <w:rFonts w:ascii="黑体" w:hAnsi="黑体" w:eastAsia="黑体" w:cs="黑体"/>
          <w:b/>
          <w:bCs/>
          <w:szCs w:val="28"/>
        </w:rPr>
      </w:pPr>
      <w:bookmarkStart w:id="198" w:name="_Toc13698"/>
      <w:r>
        <w:rPr>
          <w:rFonts w:hint="eastAsia" w:ascii="黑体" w:hAnsi="黑体" w:eastAsia="黑体" w:cs="黑体"/>
          <w:b/>
          <w:bCs/>
        </w:rPr>
        <w:t>7.6.1</w:t>
      </w:r>
      <w:r>
        <w:rPr>
          <w:rFonts w:hint="eastAsia" w:ascii="黑体" w:hAnsi="黑体" w:eastAsia="黑体" w:cs="黑体"/>
          <w:b/>
          <w:bCs/>
          <w:szCs w:val="28"/>
        </w:rPr>
        <w:t>修改服务器远程端口</w:t>
      </w:r>
      <w:bookmarkEnd w:id="198"/>
    </w:p>
    <w:p>
      <w:pPr>
        <w:ind w:firstLine="560" w:firstLineChars="200"/>
        <w:rPr>
          <w:szCs w:val="28"/>
        </w:rPr>
      </w:pPr>
      <w:r>
        <w:rPr>
          <w:rFonts w:hint="eastAsia"/>
          <w:szCs w:val="28"/>
        </w:rPr>
        <w:t>因为有不少非法分子经常扫描公网IP端口,如果使用默认的端口号,相对来说安全性会降低,所以修改掉默认端口号。</w:t>
      </w:r>
    </w:p>
    <w:p>
      <w:pPr>
        <w:ind w:firstLine="562" w:firstLineChars="200"/>
        <w:outlineLvl w:val="2"/>
        <w:rPr>
          <w:rFonts w:ascii="黑体" w:hAnsi="黑体" w:eastAsia="黑体" w:cs="黑体"/>
          <w:b/>
          <w:bCs/>
          <w:szCs w:val="28"/>
        </w:rPr>
      </w:pPr>
      <w:bookmarkStart w:id="199" w:name="_Toc8332"/>
      <w:r>
        <w:rPr>
          <w:rFonts w:hint="eastAsia" w:ascii="黑体" w:hAnsi="黑体" w:eastAsia="黑体" w:cs="黑体"/>
          <w:b/>
          <w:bCs/>
          <w:szCs w:val="28"/>
        </w:rPr>
        <w:t>7.6.2开启防火墙</w:t>
      </w:r>
      <w:bookmarkEnd w:id="199"/>
    </w:p>
    <w:p>
      <w:pPr>
        <w:ind w:firstLine="560" w:firstLineChars="200"/>
        <w:rPr>
          <w:szCs w:val="28"/>
        </w:rPr>
      </w:pPr>
      <w:r>
        <w:rPr>
          <w:rFonts w:hint="eastAsia"/>
          <w:szCs w:val="28"/>
        </w:rPr>
        <w:t>防火墙的主要作用是监视服务器数据包，限制并过滤掉数据包，可以添加防护规则，来进行允许那些端口或者协议是否允许访问服务器。</w:t>
      </w:r>
    </w:p>
    <w:p>
      <w:pPr>
        <w:ind w:firstLine="562" w:firstLineChars="200"/>
        <w:outlineLvl w:val="2"/>
        <w:rPr>
          <w:rFonts w:ascii="黑体" w:hAnsi="黑体" w:eastAsia="黑体" w:cs="黑体"/>
          <w:b/>
          <w:bCs/>
          <w:szCs w:val="28"/>
        </w:rPr>
      </w:pPr>
      <w:bookmarkStart w:id="200" w:name="_Toc13516"/>
      <w:r>
        <w:rPr>
          <w:rFonts w:hint="eastAsia" w:ascii="黑体" w:hAnsi="黑体" w:eastAsia="黑体" w:cs="黑体"/>
          <w:b/>
          <w:bCs/>
          <w:szCs w:val="28"/>
        </w:rPr>
        <w:t>7.6.3域名增加为HTTPS</w:t>
      </w:r>
      <w:bookmarkEnd w:id="200"/>
    </w:p>
    <w:p>
      <w:pPr>
        <w:pStyle w:val="2"/>
        <w:ind w:firstLine="560"/>
      </w:pPr>
      <w:r>
        <w:rPr>
          <w:rFonts w:hint="eastAsia"/>
          <w:szCs w:val="28"/>
        </w:rPr>
        <w:t>HTTPS可以</w:t>
      </w:r>
      <w:r>
        <w:rPr>
          <w:rFonts w:hint="eastAsia"/>
          <w:szCs w:val="28"/>
          <w:lang w:val="en-US" w:eastAsia="zh-CN"/>
        </w:rPr>
        <w:t>防</w:t>
      </w:r>
      <w:r>
        <w:rPr>
          <w:rFonts w:hint="eastAsia"/>
          <w:szCs w:val="28"/>
          <w:highlight w:val="none"/>
        </w:rPr>
        <w:t>劫持、</w:t>
      </w:r>
      <w:r>
        <w:rPr>
          <w:rFonts w:hint="eastAsia"/>
          <w:szCs w:val="28"/>
          <w:highlight w:val="none"/>
          <w:lang w:val="en-US" w:eastAsia="zh-CN"/>
        </w:rPr>
        <w:t>防</w:t>
      </w:r>
      <w:r>
        <w:rPr>
          <w:rFonts w:hint="eastAsia"/>
          <w:szCs w:val="28"/>
          <w:highlight w:val="none"/>
        </w:rPr>
        <w:t>流量劫持</w:t>
      </w:r>
      <w:r>
        <w:rPr>
          <w:rFonts w:hint="eastAsia"/>
          <w:szCs w:val="28"/>
        </w:rPr>
        <w:t>，可防止数据在传输过程中不被窃取、改变，确保数据的完整性；客户端与服务器传输加密协议传出；可以认证用户和服务器，确保数据发送到正确的客户机和服务器；</w:t>
      </w:r>
    </w:p>
    <w:p>
      <w:pPr>
        <w:ind w:firstLine="562" w:firstLineChars="200"/>
        <w:outlineLvl w:val="2"/>
        <w:rPr>
          <w:rFonts w:ascii="黑体" w:hAnsi="黑体" w:eastAsia="黑体" w:cs="黑体"/>
          <w:b/>
          <w:bCs/>
          <w:szCs w:val="28"/>
        </w:rPr>
      </w:pPr>
      <w:bookmarkStart w:id="201" w:name="_Toc30632"/>
      <w:r>
        <w:rPr>
          <w:rFonts w:hint="eastAsia" w:ascii="黑体" w:hAnsi="黑体" w:eastAsia="黑体" w:cs="黑体"/>
          <w:b/>
          <w:bCs/>
          <w:szCs w:val="28"/>
        </w:rPr>
        <w:t>7.6.4禁用无关服务</w:t>
      </w:r>
      <w:bookmarkEnd w:id="201"/>
    </w:p>
    <w:p>
      <w:pPr>
        <w:ind w:firstLine="560" w:firstLineChars="200"/>
        <w:rPr>
          <w:szCs w:val="28"/>
        </w:rPr>
      </w:pPr>
      <w:r>
        <w:rPr>
          <w:rFonts w:hint="eastAsia"/>
          <w:szCs w:val="28"/>
        </w:rPr>
        <w:t>关闭不必要的服务，如打印服务、无线服务、远程协助服务等。</w:t>
      </w:r>
    </w:p>
    <w:p>
      <w:pPr>
        <w:ind w:firstLine="562" w:firstLineChars="200"/>
        <w:outlineLvl w:val="2"/>
        <w:rPr>
          <w:rFonts w:ascii="黑体" w:hAnsi="黑体" w:eastAsia="黑体" w:cs="黑体"/>
          <w:b/>
          <w:bCs/>
          <w:szCs w:val="28"/>
        </w:rPr>
      </w:pPr>
      <w:bookmarkStart w:id="202" w:name="_Toc28977"/>
      <w:r>
        <w:rPr>
          <w:rFonts w:hint="eastAsia" w:ascii="黑体" w:hAnsi="黑体" w:eastAsia="黑体" w:cs="黑体"/>
          <w:b/>
          <w:bCs/>
          <w:szCs w:val="28"/>
        </w:rPr>
        <w:t>7.6.5禁止IPC空连接</w:t>
      </w:r>
      <w:bookmarkEnd w:id="202"/>
    </w:p>
    <w:p>
      <w:pPr>
        <w:ind w:firstLine="420"/>
        <w:jc w:val="left"/>
        <w:rPr>
          <w:szCs w:val="28"/>
        </w:rPr>
      </w:pPr>
      <w:r>
        <w:rPr>
          <w:rFonts w:hint="eastAsia"/>
          <w:szCs w:val="28"/>
        </w:rPr>
        <w:t>打开注册表，找到Local_Machines\System\CurrentControlSet\Control\LSA-RestrictAnonymous把这个值改成”1”</w:t>
      </w:r>
    </w:p>
    <w:p>
      <w:pPr>
        <w:ind w:firstLine="562" w:firstLineChars="200"/>
        <w:outlineLvl w:val="2"/>
        <w:rPr>
          <w:rFonts w:ascii="黑体" w:hAnsi="黑体" w:eastAsia="黑体" w:cs="黑体"/>
          <w:b/>
          <w:bCs/>
          <w:szCs w:val="28"/>
        </w:rPr>
      </w:pPr>
      <w:bookmarkStart w:id="203" w:name="_Toc15212"/>
      <w:r>
        <w:rPr>
          <w:rFonts w:hint="eastAsia" w:ascii="黑体" w:hAnsi="黑体" w:eastAsia="黑体" w:cs="黑体"/>
          <w:b/>
          <w:bCs/>
          <w:szCs w:val="28"/>
        </w:rPr>
        <w:t>7.6.6删除默认共享</w:t>
      </w:r>
      <w:bookmarkEnd w:id="203"/>
    </w:p>
    <w:p>
      <w:pPr>
        <w:ind w:firstLine="420"/>
        <w:jc w:val="left"/>
        <w:rPr>
          <w:szCs w:val="28"/>
        </w:rPr>
      </w:pPr>
      <w:r>
        <w:rPr>
          <w:rFonts w:hint="eastAsia"/>
          <w:szCs w:val="28"/>
        </w:rPr>
        <w:t>打开注册表,找到HKEY_LOCAL_MACHINE\SYSTEM\CurrentControlSet\Service\LanmanServer\Paraments,新建AutoShareServer类型是REG_DWORD把值改为”0”.</w:t>
      </w:r>
    </w:p>
    <w:p>
      <w:pPr>
        <w:pStyle w:val="2"/>
        <w:ind w:firstLine="321" w:firstLineChars="100"/>
        <w:outlineLvl w:val="1"/>
        <w:rPr>
          <w:rFonts w:ascii="黑体" w:hAnsi="黑体" w:eastAsia="黑体" w:cs="黑体"/>
          <w:b/>
          <w:bCs/>
          <w:sz w:val="32"/>
          <w:szCs w:val="32"/>
        </w:rPr>
      </w:pPr>
      <w:bookmarkStart w:id="204" w:name="_Toc167"/>
      <w:r>
        <w:rPr>
          <w:rFonts w:hint="eastAsia" w:ascii="黑体" w:hAnsi="黑体" w:eastAsia="黑体" w:cs="黑体"/>
          <w:b/>
          <w:bCs/>
          <w:sz w:val="32"/>
          <w:szCs w:val="32"/>
        </w:rPr>
        <w:t>7.7数据库系统安全策略</w:t>
      </w:r>
      <w:bookmarkEnd w:id="204"/>
    </w:p>
    <w:p>
      <w:pPr>
        <w:ind w:firstLine="562" w:firstLineChars="200"/>
        <w:outlineLvl w:val="2"/>
        <w:rPr>
          <w:rFonts w:ascii="黑体" w:hAnsi="黑体" w:eastAsia="黑体" w:cs="黑体"/>
          <w:b/>
          <w:bCs/>
          <w:szCs w:val="28"/>
        </w:rPr>
      </w:pPr>
      <w:bookmarkStart w:id="205" w:name="_Toc11239"/>
      <w:r>
        <w:rPr>
          <w:rFonts w:hint="eastAsia" w:ascii="黑体" w:hAnsi="黑体" w:eastAsia="黑体" w:cs="黑体"/>
          <w:b/>
          <w:bCs/>
          <w:szCs w:val="28"/>
        </w:rPr>
        <w:t>7.7.1网段划分</w:t>
      </w:r>
      <w:bookmarkEnd w:id="205"/>
    </w:p>
    <w:p>
      <w:pPr>
        <w:pStyle w:val="2"/>
        <w:ind w:firstLine="560"/>
        <w:rPr>
          <w:rFonts w:ascii="宋体" w:hAnsi="宋体" w:cs="宋体"/>
          <w:szCs w:val="28"/>
        </w:rPr>
      </w:pPr>
      <w:r>
        <w:rPr>
          <w:rFonts w:hint="eastAsia" w:ascii="宋体" w:hAnsi="宋体" w:cs="宋体"/>
          <w:szCs w:val="28"/>
        </w:rPr>
        <w:t>(1)重要网段采取网络层地址与数据链接层地址绑定措施，防止地址欺骗。</w:t>
      </w:r>
    </w:p>
    <w:p>
      <w:pPr>
        <w:pStyle w:val="2"/>
        <w:ind w:firstLine="560"/>
        <w:rPr>
          <w:szCs w:val="28"/>
        </w:rPr>
      </w:pPr>
      <w:r>
        <w:rPr>
          <w:rFonts w:hint="eastAsia" w:ascii="宋体" w:hAnsi="宋体" w:cs="宋体"/>
          <w:szCs w:val="28"/>
        </w:rPr>
        <w:t>(2)</w:t>
      </w:r>
      <w:r>
        <w:rPr>
          <w:rFonts w:hint="eastAsia"/>
          <w:szCs w:val="28"/>
        </w:rPr>
        <w:t>根据各部门的工作职能、重要性、所涉及信息的重要程度等因素，划分不同的子网或网段，并按照方便管理和控制的原则为各子网、网段分配地址端；</w:t>
      </w:r>
    </w:p>
    <w:p>
      <w:pPr>
        <w:pStyle w:val="2"/>
        <w:ind w:firstLine="560"/>
        <w:rPr>
          <w:szCs w:val="28"/>
        </w:rPr>
      </w:pPr>
      <w:r>
        <w:rPr>
          <w:rFonts w:hint="eastAsia" w:ascii="宋体" w:hAnsi="宋体" w:cs="宋体"/>
          <w:szCs w:val="28"/>
        </w:rPr>
        <w:t>(3)业</w:t>
      </w:r>
      <w:r>
        <w:rPr>
          <w:rFonts w:hint="eastAsia"/>
          <w:szCs w:val="28"/>
        </w:rPr>
        <w:t>务终端与业务服务器之间进行路由控制，建立安全的访问路径；</w:t>
      </w:r>
    </w:p>
    <w:p>
      <w:pPr>
        <w:pStyle w:val="2"/>
        <w:ind w:firstLine="562"/>
        <w:outlineLvl w:val="2"/>
        <w:rPr>
          <w:rFonts w:ascii="黑体" w:hAnsi="黑体" w:eastAsia="黑体" w:cs="黑体"/>
          <w:b/>
          <w:bCs/>
          <w:szCs w:val="28"/>
        </w:rPr>
      </w:pPr>
      <w:bookmarkStart w:id="206" w:name="_Toc17727"/>
      <w:r>
        <w:rPr>
          <w:rFonts w:hint="eastAsia" w:ascii="黑体" w:hAnsi="黑体" w:eastAsia="黑体" w:cs="黑体"/>
          <w:b/>
          <w:bCs/>
          <w:szCs w:val="28"/>
        </w:rPr>
        <w:t>7.7.2防火墙</w:t>
      </w:r>
      <w:bookmarkEnd w:id="206"/>
    </w:p>
    <w:p>
      <w:pPr>
        <w:pStyle w:val="2"/>
        <w:ind w:firstLine="560"/>
        <w:rPr>
          <w:szCs w:val="28"/>
        </w:rPr>
      </w:pPr>
      <w:r>
        <w:rPr>
          <w:rFonts w:hint="eastAsia" w:ascii="宋体" w:hAnsi="宋体" w:cs="宋体"/>
          <w:szCs w:val="28"/>
        </w:rPr>
        <w:t>(1)根</w:t>
      </w:r>
      <w:r>
        <w:rPr>
          <w:rFonts w:hint="eastAsia"/>
          <w:szCs w:val="28"/>
        </w:rPr>
        <w:t>据会话状态信息(包括数据包的源地址、目的地址、源端口号、目的端口号、协议、出入的接口、会话序列号、发出信息的主机名等信息)，为数据提供明确的允许/拒绝访问能力;</w:t>
      </w:r>
    </w:p>
    <w:p>
      <w:pPr>
        <w:pStyle w:val="2"/>
        <w:ind w:firstLine="562"/>
        <w:outlineLvl w:val="2"/>
        <w:rPr>
          <w:rFonts w:ascii="黑体" w:hAnsi="黑体" w:eastAsia="黑体" w:cs="黑体"/>
          <w:b/>
          <w:bCs/>
          <w:szCs w:val="28"/>
        </w:rPr>
      </w:pPr>
      <w:bookmarkStart w:id="207" w:name="_Toc17436"/>
      <w:r>
        <w:rPr>
          <w:rFonts w:hint="eastAsia" w:ascii="黑体" w:hAnsi="黑体" w:eastAsia="黑体" w:cs="黑体"/>
          <w:b/>
          <w:bCs/>
          <w:szCs w:val="28"/>
        </w:rPr>
        <w:t>7.7.3VPN</w:t>
      </w:r>
      <w:bookmarkEnd w:id="207"/>
    </w:p>
    <w:p>
      <w:pPr>
        <w:pStyle w:val="2"/>
        <w:ind w:firstLine="560"/>
        <w:rPr>
          <w:rFonts w:ascii="宋体" w:hAnsi="宋体" w:cs="宋体"/>
          <w:szCs w:val="28"/>
        </w:rPr>
      </w:pPr>
      <w:r>
        <w:rPr>
          <w:rFonts w:hint="eastAsia" w:ascii="宋体" w:hAnsi="宋体" w:cs="宋体"/>
          <w:szCs w:val="28"/>
        </w:rPr>
        <w:t>(1)基于安全属性的允许远程用户对系统访问的规则的基础上,对系统所有资源允许或拒绝用户进行访问,控制粒度为单个用户;</w:t>
      </w:r>
    </w:p>
    <w:p>
      <w:pPr>
        <w:pStyle w:val="2"/>
        <w:ind w:firstLine="560"/>
        <w:rPr>
          <w:rFonts w:ascii="宋体" w:hAnsi="宋体" w:cs="宋体"/>
          <w:szCs w:val="28"/>
        </w:rPr>
      </w:pPr>
      <w:r>
        <w:rPr>
          <w:rFonts w:hint="eastAsia" w:ascii="宋体" w:hAnsi="宋体" w:cs="宋体"/>
          <w:szCs w:val="28"/>
        </w:rPr>
        <w:t>(2)限制具有拨号访问权限的用户数量;</w:t>
      </w:r>
    </w:p>
    <w:p>
      <w:pPr>
        <w:pStyle w:val="2"/>
        <w:ind w:firstLine="560"/>
        <w:rPr>
          <w:szCs w:val="28"/>
        </w:rPr>
      </w:pPr>
      <w:r>
        <w:rPr>
          <w:rFonts w:hint="eastAsia" w:ascii="宋体" w:hAnsi="宋体" w:cs="宋体"/>
          <w:szCs w:val="28"/>
        </w:rPr>
        <w:t>(3)</w:t>
      </w:r>
      <w:r>
        <w:rPr>
          <w:rFonts w:hint="eastAsia"/>
          <w:szCs w:val="28"/>
        </w:rPr>
        <w:t>VPN为专人专号,方便技术人员远程安全访问和办公;</w:t>
      </w:r>
    </w:p>
    <w:p>
      <w:pPr>
        <w:pStyle w:val="2"/>
        <w:ind w:firstLine="562"/>
        <w:outlineLvl w:val="2"/>
        <w:rPr>
          <w:rFonts w:ascii="黑体" w:hAnsi="黑体" w:eastAsia="黑体" w:cs="黑体"/>
          <w:b/>
          <w:bCs/>
          <w:szCs w:val="28"/>
        </w:rPr>
      </w:pPr>
      <w:bookmarkStart w:id="208" w:name="_Toc21065"/>
      <w:r>
        <w:rPr>
          <w:rFonts w:hint="eastAsia" w:ascii="黑体" w:hAnsi="黑体" w:eastAsia="黑体" w:cs="黑体"/>
          <w:b/>
          <w:bCs/>
          <w:szCs w:val="28"/>
        </w:rPr>
        <w:t>7.7.4IDS入侵检测</w:t>
      </w:r>
      <w:bookmarkEnd w:id="208"/>
    </w:p>
    <w:p>
      <w:pPr>
        <w:pStyle w:val="2"/>
        <w:ind w:firstLine="560"/>
        <w:rPr>
          <w:szCs w:val="28"/>
        </w:rPr>
      </w:pPr>
      <w:r>
        <w:rPr>
          <w:rFonts w:hint="eastAsia" w:ascii="宋体" w:hAnsi="宋体" w:cs="宋体"/>
          <w:szCs w:val="28"/>
        </w:rPr>
        <w:t>(1)</w:t>
      </w:r>
      <w:r>
        <w:rPr>
          <w:rFonts w:hint="eastAsia"/>
          <w:szCs w:val="28"/>
        </w:rPr>
        <w:t>能够检测内部网络中出现的内部用户未通过准许私自联到外部网络的行为;</w:t>
      </w:r>
    </w:p>
    <w:p>
      <w:pPr>
        <w:pStyle w:val="2"/>
        <w:ind w:firstLine="562"/>
        <w:outlineLvl w:val="2"/>
        <w:rPr>
          <w:rFonts w:ascii="黑体" w:hAnsi="黑体" w:eastAsia="黑体" w:cs="黑体"/>
          <w:b/>
          <w:bCs/>
          <w:szCs w:val="28"/>
        </w:rPr>
      </w:pPr>
      <w:bookmarkStart w:id="209" w:name="_Toc1317"/>
      <w:r>
        <w:rPr>
          <w:rFonts w:hint="eastAsia" w:ascii="黑体" w:hAnsi="黑体" w:eastAsia="黑体" w:cs="黑体"/>
          <w:b/>
          <w:bCs/>
          <w:szCs w:val="28"/>
        </w:rPr>
        <w:t>7.7.5IPS入侵防御</w:t>
      </w:r>
      <w:bookmarkEnd w:id="209"/>
    </w:p>
    <w:p>
      <w:pPr>
        <w:pStyle w:val="2"/>
        <w:ind w:firstLine="560"/>
        <w:rPr>
          <w:szCs w:val="28"/>
        </w:rPr>
      </w:pPr>
      <w:r>
        <w:rPr>
          <w:rFonts w:hint="eastAsia" w:ascii="宋体" w:hAnsi="宋体" w:cs="宋体"/>
          <w:szCs w:val="28"/>
        </w:rPr>
        <w:t>(1)</w:t>
      </w:r>
      <w:r>
        <w:rPr>
          <w:rFonts w:hint="eastAsia"/>
          <w:szCs w:val="28"/>
        </w:rPr>
        <w:t>在网络边界处监视以下攻击行为:端口扫描、强力共计、木马后门攻击、拒绝服务攻击、缓冲区溢出攻击、IP碎片攻击、网络蠕虫攻击等入侵事件发生；</w:t>
      </w:r>
    </w:p>
    <w:p>
      <w:pPr>
        <w:pStyle w:val="2"/>
        <w:ind w:firstLine="562"/>
        <w:outlineLvl w:val="2"/>
        <w:rPr>
          <w:rFonts w:ascii="黑体" w:hAnsi="黑体" w:eastAsia="黑体" w:cs="黑体"/>
          <w:b/>
          <w:bCs/>
          <w:szCs w:val="28"/>
        </w:rPr>
      </w:pPr>
      <w:bookmarkStart w:id="210" w:name="_Toc6995"/>
      <w:r>
        <w:rPr>
          <w:rFonts w:hint="eastAsia" w:ascii="黑体" w:hAnsi="黑体" w:eastAsia="黑体" w:cs="黑体"/>
          <w:b/>
          <w:bCs/>
          <w:szCs w:val="28"/>
        </w:rPr>
        <w:t>7.7.6防毒墙</w:t>
      </w:r>
      <w:bookmarkEnd w:id="210"/>
    </w:p>
    <w:p>
      <w:pPr>
        <w:pStyle w:val="2"/>
        <w:ind w:firstLine="560"/>
        <w:rPr>
          <w:rFonts w:ascii="宋体" w:hAnsi="宋体" w:cs="宋体"/>
          <w:szCs w:val="28"/>
        </w:rPr>
      </w:pPr>
      <w:r>
        <w:rPr>
          <w:rFonts w:hint="eastAsia" w:ascii="宋体" w:hAnsi="宋体" w:cs="宋体"/>
          <w:szCs w:val="28"/>
        </w:rPr>
        <w:t>(1)网络边界及核心业务网段对恶意代码进行检测和清楚；</w:t>
      </w:r>
    </w:p>
    <w:p>
      <w:pPr>
        <w:pStyle w:val="2"/>
        <w:ind w:firstLine="560"/>
        <w:rPr>
          <w:rFonts w:ascii="宋体" w:hAnsi="宋体" w:cs="宋体"/>
          <w:szCs w:val="28"/>
        </w:rPr>
      </w:pPr>
      <w:r>
        <w:rPr>
          <w:rFonts w:hint="eastAsia" w:ascii="宋体" w:hAnsi="宋体" w:cs="宋体"/>
          <w:szCs w:val="28"/>
        </w:rPr>
        <w:t>(2)维护恶意代码库的升级和检测系统的更新；</w:t>
      </w:r>
    </w:p>
    <w:p>
      <w:pPr>
        <w:pStyle w:val="2"/>
        <w:ind w:firstLine="560"/>
        <w:rPr>
          <w:rFonts w:ascii="宋体" w:hAnsi="宋体" w:cs="宋体"/>
          <w:szCs w:val="28"/>
        </w:rPr>
      </w:pPr>
      <w:r>
        <w:rPr>
          <w:rFonts w:hint="eastAsia" w:ascii="宋体" w:hAnsi="宋体" w:cs="宋体"/>
          <w:szCs w:val="28"/>
        </w:rPr>
        <w:t>(3)支持恶意代码防范的统一管理；</w:t>
      </w:r>
    </w:p>
    <w:p>
      <w:pPr>
        <w:pStyle w:val="3"/>
        <w:rPr>
          <w:rFonts w:ascii="黑体" w:hAnsi="黑体" w:eastAsia="黑体" w:cs="黑体"/>
          <w:b/>
          <w:bCs/>
          <w:sz w:val="44"/>
          <w:szCs w:val="44"/>
        </w:rPr>
      </w:pPr>
    </w:p>
    <w:p>
      <w:pPr>
        <w:pStyle w:val="3"/>
        <w:outlineLvl w:val="0"/>
        <w:rPr>
          <w:rFonts w:ascii="黑体" w:hAnsi="黑体" w:eastAsia="黑体" w:cs="黑体"/>
          <w:b/>
          <w:bCs/>
          <w:sz w:val="44"/>
          <w:szCs w:val="44"/>
        </w:rPr>
      </w:pPr>
      <w:bookmarkStart w:id="211" w:name="_Toc14263"/>
      <w:r>
        <w:rPr>
          <w:rFonts w:hint="eastAsia" w:ascii="黑体" w:hAnsi="黑体" w:eastAsia="黑体" w:cs="黑体"/>
          <w:b/>
          <w:bCs/>
          <w:sz w:val="44"/>
          <w:szCs w:val="44"/>
        </w:rPr>
        <w:t>8 系统部署</w:t>
      </w:r>
      <w:bookmarkEnd w:id="211"/>
    </w:p>
    <w:p>
      <w:pPr>
        <w:ind w:firstLine="321" w:firstLineChars="100"/>
        <w:outlineLvl w:val="1"/>
        <w:rPr>
          <w:rFonts w:ascii="黑体" w:hAnsi="黑体" w:eastAsia="黑体" w:cs="黑体"/>
          <w:b/>
          <w:bCs/>
          <w:sz w:val="32"/>
          <w:szCs w:val="32"/>
        </w:rPr>
      </w:pPr>
      <w:bookmarkStart w:id="212" w:name="_Toc17461"/>
      <w:r>
        <w:rPr>
          <w:rFonts w:hint="eastAsia" w:ascii="黑体" w:hAnsi="黑体" w:eastAsia="黑体" w:cs="黑体"/>
          <w:b/>
          <w:bCs/>
          <w:sz w:val="32"/>
          <w:szCs w:val="32"/>
        </w:rPr>
        <w:t>8.1部署方式</w:t>
      </w:r>
      <w:bookmarkEnd w:id="212"/>
    </w:p>
    <w:p>
      <w:pPr>
        <w:ind w:firstLine="562" w:firstLineChars="200"/>
        <w:outlineLvl w:val="2"/>
        <w:rPr>
          <w:rFonts w:ascii="黑体" w:hAnsi="黑体" w:eastAsia="黑体" w:cs="黑体"/>
          <w:b/>
          <w:bCs/>
          <w:szCs w:val="28"/>
        </w:rPr>
      </w:pPr>
      <w:bookmarkStart w:id="213" w:name="_Toc15981"/>
      <w:r>
        <w:rPr>
          <w:rFonts w:hint="eastAsia" w:ascii="黑体" w:hAnsi="黑体" w:eastAsia="黑体" w:cs="黑体"/>
          <w:b/>
          <w:bCs/>
          <w:szCs w:val="28"/>
        </w:rPr>
        <w:t>8.1.1物理位置选择</w:t>
      </w:r>
      <w:bookmarkEnd w:id="213"/>
    </w:p>
    <w:p>
      <w:pPr>
        <w:pStyle w:val="2"/>
        <w:ind w:firstLine="560"/>
        <w:rPr>
          <w:szCs w:val="28"/>
        </w:rPr>
      </w:pPr>
      <w:r>
        <w:rPr>
          <w:rFonts w:hint="eastAsia"/>
          <w:szCs w:val="28"/>
        </w:rPr>
        <w:t>系统服务器部署在通信事业部三楼机房内;</w:t>
      </w:r>
    </w:p>
    <w:p>
      <w:pPr>
        <w:pStyle w:val="2"/>
        <w:ind w:firstLine="562"/>
        <w:outlineLvl w:val="2"/>
        <w:rPr>
          <w:rFonts w:ascii="黑体" w:hAnsi="黑体" w:eastAsia="黑体" w:cs="黑体"/>
          <w:b/>
          <w:bCs/>
          <w:szCs w:val="28"/>
        </w:rPr>
      </w:pPr>
      <w:bookmarkStart w:id="214" w:name="_Toc25241"/>
      <w:r>
        <w:rPr>
          <w:rFonts w:hint="eastAsia" w:ascii="黑体" w:hAnsi="黑体" w:eastAsia="黑体" w:cs="黑体"/>
          <w:b/>
          <w:bCs/>
          <w:szCs w:val="28"/>
        </w:rPr>
        <w:t>8.1.2物理访问控制</w:t>
      </w:r>
      <w:bookmarkEnd w:id="214"/>
    </w:p>
    <w:p>
      <w:pPr>
        <w:pStyle w:val="2"/>
        <w:ind w:firstLine="560"/>
        <w:rPr>
          <w:rFonts w:ascii="宋体" w:hAnsi="宋体" w:cs="宋体"/>
          <w:szCs w:val="28"/>
        </w:rPr>
      </w:pPr>
      <w:r>
        <w:rPr>
          <w:rFonts w:hint="eastAsia" w:ascii="宋体" w:hAnsi="宋体" w:cs="宋体"/>
          <w:szCs w:val="28"/>
        </w:rPr>
        <w:t>(1)机房出入有专人值守,鉴别进入人员身份并登记在案;</w:t>
      </w:r>
    </w:p>
    <w:p>
      <w:pPr>
        <w:pStyle w:val="2"/>
        <w:ind w:firstLine="560"/>
        <w:rPr>
          <w:szCs w:val="28"/>
        </w:rPr>
      </w:pPr>
      <w:r>
        <w:rPr>
          <w:rFonts w:hint="eastAsia" w:ascii="宋体" w:hAnsi="宋体" w:cs="宋体"/>
          <w:szCs w:val="28"/>
        </w:rPr>
        <w:t>(2)批</w:t>
      </w:r>
      <w:r>
        <w:rPr>
          <w:rFonts w:hint="eastAsia"/>
          <w:szCs w:val="28"/>
        </w:rPr>
        <w:t>准进入机房的来访人员,限制和监控其活动范围;</w:t>
      </w:r>
    </w:p>
    <w:p>
      <w:pPr>
        <w:pStyle w:val="2"/>
        <w:ind w:firstLine="562"/>
        <w:outlineLvl w:val="2"/>
        <w:rPr>
          <w:rFonts w:ascii="黑体" w:hAnsi="黑体" w:eastAsia="黑体" w:cs="黑体"/>
          <w:b/>
          <w:bCs/>
          <w:szCs w:val="28"/>
        </w:rPr>
      </w:pPr>
      <w:bookmarkStart w:id="215" w:name="_Toc10183"/>
      <w:r>
        <w:rPr>
          <w:rFonts w:hint="eastAsia" w:ascii="黑体" w:hAnsi="黑体" w:eastAsia="黑体" w:cs="黑体"/>
          <w:b/>
          <w:bCs/>
          <w:szCs w:val="28"/>
        </w:rPr>
        <w:t>8.1.3防盗窃和放破坏</w:t>
      </w:r>
      <w:bookmarkEnd w:id="215"/>
    </w:p>
    <w:p>
      <w:pPr>
        <w:pStyle w:val="2"/>
        <w:ind w:firstLine="560"/>
        <w:rPr>
          <w:rFonts w:ascii="宋体" w:hAnsi="宋体" w:cs="宋体"/>
          <w:szCs w:val="28"/>
        </w:rPr>
      </w:pPr>
      <w:r>
        <w:rPr>
          <w:rFonts w:hint="eastAsia" w:ascii="宋体" w:hAnsi="宋体" w:cs="宋体"/>
          <w:szCs w:val="28"/>
        </w:rPr>
        <w:t>(1)将主要设备放置在物理受限范围内;</w:t>
      </w:r>
    </w:p>
    <w:p>
      <w:pPr>
        <w:pStyle w:val="2"/>
        <w:ind w:firstLine="560"/>
        <w:rPr>
          <w:rFonts w:ascii="宋体" w:hAnsi="宋体" w:cs="宋体"/>
          <w:szCs w:val="28"/>
        </w:rPr>
      </w:pPr>
      <w:r>
        <w:rPr>
          <w:rFonts w:hint="eastAsia" w:ascii="宋体" w:hAnsi="宋体" w:cs="宋体"/>
          <w:szCs w:val="28"/>
        </w:rPr>
        <w:t>(2)对设备或主要部件进行固定,设置明显不易除去的标记;</w:t>
      </w:r>
    </w:p>
    <w:p>
      <w:pPr>
        <w:pStyle w:val="2"/>
        <w:ind w:firstLine="560"/>
        <w:rPr>
          <w:rFonts w:ascii="宋体" w:hAnsi="宋体" w:cs="宋体"/>
          <w:szCs w:val="28"/>
        </w:rPr>
      </w:pPr>
      <w:r>
        <w:rPr>
          <w:rFonts w:hint="eastAsia" w:ascii="宋体" w:hAnsi="宋体" w:cs="宋体"/>
          <w:szCs w:val="28"/>
        </w:rPr>
        <w:t>(3)将通信线缆铺设在隐蔽处;</w:t>
      </w:r>
    </w:p>
    <w:p>
      <w:pPr>
        <w:pStyle w:val="2"/>
        <w:ind w:firstLine="560"/>
        <w:rPr>
          <w:szCs w:val="28"/>
        </w:rPr>
      </w:pPr>
      <w:r>
        <w:rPr>
          <w:rFonts w:hint="eastAsia" w:ascii="宋体" w:hAnsi="宋体" w:cs="宋体"/>
          <w:szCs w:val="28"/>
        </w:rPr>
        <w:t>(4)</w:t>
      </w:r>
      <w:r>
        <w:rPr>
          <w:rFonts w:hint="eastAsia"/>
          <w:szCs w:val="28"/>
        </w:rPr>
        <w:t>安装必要的防盗报警设施,防止进入机房的盗窃和破坏行为;</w:t>
      </w:r>
    </w:p>
    <w:p>
      <w:pPr>
        <w:pStyle w:val="2"/>
        <w:ind w:firstLine="562"/>
        <w:outlineLvl w:val="2"/>
        <w:rPr>
          <w:rFonts w:ascii="黑体" w:hAnsi="黑体" w:eastAsia="黑体" w:cs="黑体"/>
          <w:b/>
          <w:bCs/>
          <w:szCs w:val="28"/>
        </w:rPr>
      </w:pPr>
      <w:bookmarkStart w:id="216" w:name="_Toc17562"/>
      <w:r>
        <w:rPr>
          <w:rFonts w:hint="eastAsia" w:ascii="黑体" w:hAnsi="黑体" w:eastAsia="黑体" w:cs="黑体"/>
          <w:b/>
          <w:bCs/>
          <w:szCs w:val="28"/>
        </w:rPr>
        <w:t>8.1.4防雷击</w:t>
      </w:r>
      <w:bookmarkEnd w:id="216"/>
    </w:p>
    <w:p>
      <w:pPr>
        <w:pStyle w:val="2"/>
        <w:ind w:firstLine="560"/>
        <w:rPr>
          <w:rFonts w:ascii="宋体" w:hAnsi="宋体" w:cs="宋体"/>
          <w:szCs w:val="28"/>
        </w:rPr>
      </w:pPr>
      <w:r>
        <w:rPr>
          <w:rFonts w:hint="eastAsia" w:ascii="宋体" w:hAnsi="宋体" w:cs="宋体"/>
          <w:szCs w:val="28"/>
        </w:rPr>
        <w:t>(1)机房建筑设置避雷装置;</w:t>
      </w:r>
    </w:p>
    <w:p>
      <w:pPr>
        <w:pStyle w:val="2"/>
        <w:ind w:firstLine="560"/>
        <w:rPr>
          <w:szCs w:val="28"/>
        </w:rPr>
      </w:pPr>
      <w:r>
        <w:rPr>
          <w:rFonts w:hint="eastAsia" w:ascii="宋体" w:hAnsi="宋体" w:cs="宋体"/>
          <w:szCs w:val="28"/>
        </w:rPr>
        <w:t>(2)设</w:t>
      </w:r>
      <w:r>
        <w:rPr>
          <w:rFonts w:hint="eastAsia"/>
          <w:szCs w:val="28"/>
        </w:rPr>
        <w:t>置交流电源地线;</w:t>
      </w:r>
    </w:p>
    <w:p>
      <w:pPr>
        <w:pStyle w:val="2"/>
        <w:ind w:firstLine="562"/>
        <w:outlineLvl w:val="2"/>
        <w:rPr>
          <w:rFonts w:ascii="黑体" w:hAnsi="黑体" w:eastAsia="黑体" w:cs="黑体"/>
          <w:b/>
          <w:bCs/>
          <w:szCs w:val="28"/>
        </w:rPr>
      </w:pPr>
      <w:bookmarkStart w:id="217" w:name="_Toc25790"/>
      <w:r>
        <w:rPr>
          <w:rFonts w:hint="eastAsia" w:ascii="黑体" w:hAnsi="黑体" w:eastAsia="黑体" w:cs="黑体"/>
          <w:b/>
          <w:bCs/>
          <w:szCs w:val="28"/>
        </w:rPr>
        <w:t>8.1.5防火</w:t>
      </w:r>
      <w:bookmarkEnd w:id="217"/>
    </w:p>
    <w:p>
      <w:pPr>
        <w:pStyle w:val="2"/>
        <w:ind w:firstLine="560"/>
        <w:rPr>
          <w:szCs w:val="28"/>
        </w:rPr>
      </w:pPr>
      <w:r>
        <w:rPr>
          <w:rFonts w:hint="eastAsia" w:ascii="宋体" w:hAnsi="宋体" w:cs="宋体"/>
          <w:szCs w:val="28"/>
        </w:rPr>
        <w:t>(1)</w:t>
      </w:r>
      <w:r>
        <w:rPr>
          <w:rFonts w:hint="eastAsia"/>
          <w:szCs w:val="28"/>
        </w:rPr>
        <w:t>设置灭火设备和火灾自动报警系统,并保持灭火设备和火灾自动报警系统的状态良好;</w:t>
      </w:r>
    </w:p>
    <w:p>
      <w:pPr>
        <w:pStyle w:val="2"/>
        <w:ind w:firstLine="562"/>
        <w:outlineLvl w:val="2"/>
        <w:rPr>
          <w:rFonts w:ascii="黑体" w:hAnsi="黑体" w:eastAsia="黑体" w:cs="黑体"/>
          <w:b/>
          <w:bCs/>
          <w:szCs w:val="28"/>
        </w:rPr>
      </w:pPr>
      <w:bookmarkStart w:id="218" w:name="_Toc11624"/>
      <w:r>
        <w:rPr>
          <w:rFonts w:hint="eastAsia" w:ascii="黑体" w:hAnsi="黑体" w:eastAsia="黑体" w:cs="黑体"/>
          <w:b/>
          <w:bCs/>
          <w:szCs w:val="28"/>
        </w:rPr>
        <w:t>8.1.6防静电</w:t>
      </w:r>
      <w:bookmarkEnd w:id="218"/>
    </w:p>
    <w:p>
      <w:pPr>
        <w:pStyle w:val="2"/>
        <w:ind w:firstLine="560"/>
        <w:rPr>
          <w:szCs w:val="28"/>
        </w:rPr>
      </w:pPr>
      <w:r>
        <w:rPr>
          <w:rFonts w:hint="eastAsia" w:ascii="宋体" w:hAnsi="宋体" w:cs="宋体"/>
          <w:szCs w:val="28"/>
        </w:rPr>
        <w:t>(1)采</w:t>
      </w:r>
      <w:r>
        <w:rPr>
          <w:rFonts w:hint="eastAsia"/>
          <w:szCs w:val="28"/>
        </w:rPr>
        <w:t>用必要的接地等防静电措施;</w:t>
      </w:r>
    </w:p>
    <w:p>
      <w:pPr>
        <w:pStyle w:val="2"/>
        <w:ind w:firstLine="562"/>
        <w:outlineLvl w:val="2"/>
        <w:rPr>
          <w:rFonts w:ascii="黑体" w:hAnsi="黑体" w:eastAsia="黑体" w:cs="黑体"/>
          <w:b/>
          <w:bCs/>
          <w:szCs w:val="28"/>
        </w:rPr>
      </w:pPr>
      <w:bookmarkStart w:id="219" w:name="_Toc29018"/>
      <w:r>
        <w:rPr>
          <w:rFonts w:hint="eastAsia" w:ascii="黑体" w:hAnsi="黑体" w:eastAsia="黑体" w:cs="黑体"/>
          <w:b/>
          <w:bCs/>
          <w:szCs w:val="28"/>
        </w:rPr>
        <w:t>8.1.7温湿度控制</w:t>
      </w:r>
      <w:bookmarkEnd w:id="219"/>
    </w:p>
    <w:p>
      <w:pPr>
        <w:pStyle w:val="2"/>
        <w:ind w:firstLine="560"/>
        <w:rPr>
          <w:szCs w:val="28"/>
        </w:rPr>
      </w:pPr>
      <w:r>
        <w:rPr>
          <w:rFonts w:hint="eastAsia" w:ascii="宋体" w:hAnsi="宋体" w:cs="宋体"/>
          <w:szCs w:val="28"/>
        </w:rPr>
        <w:t>(1)</w:t>
      </w:r>
      <w:r>
        <w:rPr>
          <w:rFonts w:hint="eastAsia"/>
          <w:szCs w:val="28"/>
        </w:rPr>
        <w:t>设置温、湿度自动调节设施，使温、湿度的变化在设备运行所允许的范围之内；</w:t>
      </w:r>
    </w:p>
    <w:p>
      <w:pPr>
        <w:pStyle w:val="2"/>
        <w:ind w:firstLine="562"/>
        <w:outlineLvl w:val="2"/>
        <w:rPr>
          <w:rFonts w:ascii="黑体" w:hAnsi="黑体" w:eastAsia="黑体" w:cs="黑体"/>
          <w:b/>
          <w:bCs/>
          <w:szCs w:val="28"/>
        </w:rPr>
      </w:pPr>
      <w:bookmarkStart w:id="220" w:name="_Toc16413"/>
      <w:r>
        <w:rPr>
          <w:rFonts w:hint="eastAsia" w:ascii="黑体" w:hAnsi="黑体" w:eastAsia="黑体" w:cs="黑体"/>
          <w:b/>
          <w:bCs/>
          <w:szCs w:val="28"/>
        </w:rPr>
        <w:t>8.1.8电磁防护</w:t>
      </w:r>
      <w:bookmarkEnd w:id="220"/>
    </w:p>
    <w:p>
      <w:pPr>
        <w:pStyle w:val="2"/>
        <w:ind w:firstLine="560"/>
        <w:rPr>
          <w:rFonts w:ascii="宋体" w:hAnsi="宋体" w:cs="宋体"/>
          <w:szCs w:val="28"/>
        </w:rPr>
      </w:pPr>
      <w:r>
        <w:rPr>
          <w:rFonts w:hint="eastAsia" w:ascii="宋体" w:hAnsi="宋体" w:cs="宋体"/>
          <w:szCs w:val="28"/>
        </w:rPr>
        <w:t>(1)采用接地方式防止外界电磁干扰和设备寄生耦合干扰；</w:t>
      </w:r>
    </w:p>
    <w:p>
      <w:pPr>
        <w:pStyle w:val="2"/>
        <w:ind w:firstLine="560"/>
        <w:rPr>
          <w:szCs w:val="28"/>
        </w:rPr>
      </w:pPr>
      <w:r>
        <w:rPr>
          <w:rFonts w:hint="eastAsia" w:ascii="宋体" w:hAnsi="宋体" w:cs="宋体"/>
          <w:szCs w:val="28"/>
        </w:rPr>
        <w:t>(2)电</w:t>
      </w:r>
      <w:r>
        <w:rPr>
          <w:rFonts w:hint="eastAsia"/>
          <w:szCs w:val="28"/>
        </w:rPr>
        <w:t>源线缆和通信线缆隔离，避免相互干扰；</w:t>
      </w:r>
    </w:p>
    <w:p>
      <w:pPr>
        <w:pStyle w:val="2"/>
        <w:spacing w:line="360" w:lineRule="auto"/>
        <w:ind w:firstLine="321" w:firstLineChars="100"/>
        <w:outlineLvl w:val="1"/>
        <w:rPr>
          <w:rFonts w:ascii="黑体" w:hAnsi="黑体" w:eastAsia="黑体" w:cs="黑体"/>
          <w:b/>
          <w:bCs/>
          <w:sz w:val="32"/>
          <w:szCs w:val="32"/>
        </w:rPr>
      </w:pPr>
      <w:bookmarkStart w:id="221" w:name="_Toc26298"/>
      <w:commentRangeStart w:id="29"/>
      <w:r>
        <w:rPr>
          <w:rFonts w:hint="eastAsia" w:ascii="黑体" w:hAnsi="黑体" w:eastAsia="黑体" w:cs="黑体"/>
          <w:b/>
          <w:bCs/>
          <w:sz w:val="32"/>
          <w:szCs w:val="32"/>
        </w:rPr>
        <w:t>8.2硬件环境</w:t>
      </w:r>
      <w:commentRangeEnd w:id="29"/>
      <w:r>
        <w:rPr>
          <w:rStyle w:val="37"/>
        </w:rPr>
        <w:commentReference w:id="29"/>
      </w:r>
      <w:bookmarkEnd w:id="221"/>
    </w:p>
    <w:p>
      <w:pPr>
        <w:pStyle w:val="2"/>
        <w:spacing w:line="360" w:lineRule="auto"/>
        <w:ind w:firstLine="480"/>
        <w:rPr>
          <w:rFonts w:ascii="宋体" w:hAnsi="宋体"/>
          <w:sz w:val="28"/>
          <w:szCs w:val="28"/>
        </w:rPr>
      </w:pPr>
      <w:r>
        <w:rPr>
          <w:rFonts w:hint="eastAsia" w:ascii="宋体" w:hAnsi="宋体"/>
          <w:sz w:val="28"/>
          <w:szCs w:val="28"/>
        </w:rPr>
        <w:t>正式运行环境硬件配置要求：</w:t>
      </w:r>
    </w:p>
    <w:tbl>
      <w:tblPr>
        <w:tblStyle w:val="38"/>
        <w:tblW w:w="10313" w:type="dxa"/>
        <w:jc w:val="center"/>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9"/>
        <w:gridCol w:w="1559"/>
        <w:gridCol w:w="3969"/>
        <w:gridCol w:w="371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628" w:type="dxa"/>
            <w:gridSpan w:val="2"/>
            <w:tcBorders>
              <w:top w:val="double" w:color="auto" w:sz="4" w:space="0"/>
              <w:bottom w:val="single" w:color="auto" w:sz="4" w:space="0"/>
            </w:tcBorders>
            <w:shd w:val="clear" w:color="auto" w:fill="E0E0E0"/>
            <w:noWrap/>
            <w:vAlign w:val="center"/>
          </w:tcPr>
          <w:p>
            <w:pPr>
              <w:pStyle w:val="13"/>
              <w:spacing w:before="156" w:after="156" w:line="360" w:lineRule="auto"/>
              <w:ind w:firstLine="420"/>
              <w:jc w:val="center"/>
              <w:rPr>
                <w:sz w:val="24"/>
              </w:rPr>
            </w:pPr>
            <w:r>
              <w:rPr>
                <w:rFonts w:hint="eastAsia"/>
                <w:sz w:val="24"/>
              </w:rPr>
              <w:t>用途</w:t>
            </w:r>
          </w:p>
        </w:tc>
        <w:tc>
          <w:tcPr>
            <w:tcW w:w="3969" w:type="dxa"/>
            <w:tcBorders>
              <w:top w:val="double" w:color="auto" w:sz="4" w:space="0"/>
              <w:bottom w:val="single" w:color="auto" w:sz="4" w:space="0"/>
            </w:tcBorders>
            <w:shd w:val="clear" w:color="auto" w:fill="E0E0E0"/>
            <w:noWrap/>
            <w:vAlign w:val="center"/>
          </w:tcPr>
          <w:p>
            <w:pPr>
              <w:spacing w:line="360" w:lineRule="auto"/>
              <w:jc w:val="center"/>
              <w:rPr>
                <w:b/>
                <w:bCs/>
                <w:sz w:val="24"/>
              </w:rPr>
            </w:pPr>
            <w:r>
              <w:rPr>
                <w:rFonts w:hint="eastAsia"/>
                <w:b/>
                <w:bCs/>
                <w:sz w:val="24"/>
              </w:rPr>
              <w:t>配置</w:t>
            </w:r>
          </w:p>
        </w:tc>
        <w:tc>
          <w:tcPr>
            <w:tcW w:w="3716" w:type="dxa"/>
            <w:tcBorders>
              <w:top w:val="double" w:color="auto" w:sz="4" w:space="0"/>
              <w:bottom w:val="single" w:color="auto" w:sz="4" w:space="0"/>
            </w:tcBorders>
            <w:shd w:val="clear" w:color="auto" w:fill="E0E0E0"/>
            <w:noWrap/>
            <w:vAlign w:val="center"/>
          </w:tcPr>
          <w:p>
            <w:pPr>
              <w:spacing w:line="360" w:lineRule="auto"/>
              <w:jc w:val="center"/>
              <w:rPr>
                <w:b/>
                <w:bCs/>
                <w:sz w:val="24"/>
              </w:rPr>
            </w:pPr>
            <w:r>
              <w:rPr>
                <w:rFonts w:hint="eastAsia"/>
                <w:b/>
                <w:bCs/>
                <w:sz w:val="24"/>
              </w:rPr>
              <w:t>说明</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6" w:hRule="atLeast"/>
          <w:jc w:val="center"/>
        </w:trPr>
        <w:tc>
          <w:tcPr>
            <w:tcW w:w="1069" w:type="dxa"/>
            <w:vMerge w:val="restart"/>
            <w:tcBorders>
              <w:top w:val="single" w:color="auto" w:sz="4" w:space="0"/>
            </w:tcBorders>
            <w:noWrap/>
            <w:vAlign w:val="center"/>
          </w:tcPr>
          <w:p>
            <w:pPr>
              <w:spacing w:line="360" w:lineRule="auto"/>
              <w:rPr>
                <w:rFonts w:ascii="宋体" w:hAnsi="宋体"/>
                <w:sz w:val="24"/>
              </w:rPr>
            </w:pPr>
            <w:r>
              <w:rPr>
                <w:rFonts w:hint="eastAsia" w:ascii="宋体" w:hAnsi="宋体"/>
                <w:sz w:val="24"/>
              </w:rPr>
              <w:t>硬件环境</w:t>
            </w:r>
          </w:p>
        </w:tc>
        <w:tc>
          <w:tcPr>
            <w:tcW w:w="1559" w:type="dxa"/>
            <w:tcBorders>
              <w:top w:val="single" w:color="auto" w:sz="4" w:space="0"/>
            </w:tcBorders>
            <w:noWrap/>
            <w:vAlign w:val="center"/>
          </w:tcPr>
          <w:p>
            <w:pPr>
              <w:spacing w:line="360" w:lineRule="auto"/>
              <w:rPr>
                <w:rFonts w:ascii="宋体" w:hAnsi="宋体"/>
                <w:sz w:val="24"/>
              </w:rPr>
            </w:pPr>
            <w:r>
              <w:rPr>
                <w:rFonts w:hint="eastAsia" w:ascii="宋体" w:hAnsi="宋体"/>
                <w:sz w:val="24"/>
              </w:rPr>
              <w:t>Web+MySQL</w:t>
            </w:r>
          </w:p>
        </w:tc>
        <w:tc>
          <w:tcPr>
            <w:tcW w:w="3969" w:type="dxa"/>
            <w:tcBorders>
              <w:top w:val="single" w:color="auto" w:sz="4" w:space="0"/>
            </w:tcBorders>
            <w:noWrap/>
            <w:vAlign w:val="center"/>
          </w:tcPr>
          <w:p>
            <w:pPr>
              <w:spacing w:line="360" w:lineRule="auto"/>
              <w:rPr>
                <w:sz w:val="24"/>
              </w:rPr>
            </w:pPr>
            <w:r>
              <w:rPr>
                <w:rFonts w:hint="eastAsia"/>
                <w:sz w:val="24"/>
              </w:rPr>
              <w:t>服务器型号、</w:t>
            </w:r>
            <w:r>
              <w:rPr>
                <w:rFonts w:hint="eastAsia"/>
                <w:sz w:val="24"/>
                <w:highlight w:val="yellow"/>
              </w:rPr>
              <w:t>数量</w:t>
            </w:r>
            <w:r>
              <w:rPr>
                <w:rFonts w:hint="eastAsia"/>
                <w:sz w:val="24"/>
              </w:rPr>
              <w:t>，具体配置为：</w:t>
            </w:r>
          </w:p>
          <w:p>
            <w:pPr>
              <w:spacing w:line="360" w:lineRule="auto"/>
              <w:rPr>
                <w:sz w:val="24"/>
              </w:rPr>
            </w:pPr>
            <w:r>
              <w:rPr>
                <w:rFonts w:hint="eastAsia"/>
                <w:sz w:val="24"/>
              </w:rPr>
              <w:t>CPU：8核 1200MHZ</w:t>
            </w:r>
          </w:p>
          <w:p>
            <w:pPr>
              <w:spacing w:line="360" w:lineRule="auto"/>
              <w:rPr>
                <w:sz w:val="24"/>
              </w:rPr>
            </w:pPr>
            <w:r>
              <w:rPr>
                <w:rFonts w:hint="eastAsia"/>
                <w:sz w:val="24"/>
              </w:rPr>
              <w:t>内存：16G</w:t>
            </w:r>
          </w:p>
          <w:p>
            <w:pPr>
              <w:spacing w:line="360" w:lineRule="auto"/>
              <w:rPr>
                <w:sz w:val="24"/>
              </w:rPr>
            </w:pPr>
            <w:r>
              <w:rPr>
                <w:rFonts w:hint="eastAsia"/>
                <w:sz w:val="24"/>
              </w:rPr>
              <w:t>硬盘：500G</w:t>
            </w:r>
          </w:p>
          <w:p>
            <w:pPr>
              <w:spacing w:line="360" w:lineRule="auto"/>
              <w:rPr>
                <w:sz w:val="24"/>
              </w:rPr>
            </w:pPr>
            <w:r>
              <w:rPr>
                <w:rFonts w:hint="eastAsia"/>
                <w:sz w:val="24"/>
              </w:rPr>
              <w:t>以太网卡：内网IP</w:t>
            </w:r>
          </w:p>
          <w:p>
            <w:pPr>
              <w:pStyle w:val="2"/>
              <w:spacing w:line="360" w:lineRule="auto"/>
              <w:ind w:firstLine="0" w:firstLineChars="0"/>
              <w:rPr>
                <w:sz w:val="24"/>
              </w:rPr>
            </w:pPr>
            <w:r>
              <w:rPr>
                <w:rFonts w:hint="eastAsia"/>
                <w:sz w:val="24"/>
              </w:rPr>
              <w:t>开通端口:3306、5901、8080、22</w:t>
            </w:r>
          </w:p>
          <w:p>
            <w:pPr>
              <w:spacing w:line="360" w:lineRule="auto"/>
              <w:rPr>
                <w:sz w:val="24"/>
              </w:rPr>
            </w:pPr>
            <w:r>
              <w:rPr>
                <w:rFonts w:hint="eastAsia"/>
                <w:sz w:val="24"/>
              </w:rPr>
              <w:t>操作系统：Cent OS6.5</w:t>
            </w:r>
          </w:p>
        </w:tc>
        <w:tc>
          <w:tcPr>
            <w:tcW w:w="3716" w:type="dxa"/>
            <w:tcBorders>
              <w:top w:val="single" w:color="auto" w:sz="4" w:space="0"/>
            </w:tcBorders>
            <w:noWrap/>
          </w:tcPr>
          <w:p>
            <w:pPr>
              <w:spacing w:line="360" w:lineRule="auto"/>
              <w:rPr>
                <w:sz w:val="24"/>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jc w:val="center"/>
        </w:trPr>
        <w:tc>
          <w:tcPr>
            <w:tcW w:w="1069" w:type="dxa"/>
            <w:vMerge w:val="continue"/>
            <w:noWrap/>
            <w:vAlign w:val="center"/>
          </w:tcPr>
          <w:p>
            <w:pPr>
              <w:spacing w:line="360" w:lineRule="auto"/>
              <w:rPr>
                <w:rFonts w:ascii="宋体" w:hAnsi="宋体"/>
                <w:sz w:val="24"/>
              </w:rPr>
            </w:pPr>
          </w:p>
        </w:tc>
        <w:tc>
          <w:tcPr>
            <w:tcW w:w="1559" w:type="dxa"/>
            <w:tcBorders>
              <w:top w:val="single" w:color="auto" w:sz="4" w:space="0"/>
            </w:tcBorders>
            <w:noWrap/>
            <w:vAlign w:val="center"/>
          </w:tcPr>
          <w:p>
            <w:pPr>
              <w:spacing w:line="360" w:lineRule="auto"/>
              <w:rPr>
                <w:rFonts w:ascii="宋体" w:hAnsi="宋体"/>
                <w:sz w:val="24"/>
              </w:rPr>
            </w:pPr>
            <w:r>
              <w:rPr>
                <w:rFonts w:hint="eastAsia" w:ascii="宋体" w:hAnsi="宋体"/>
                <w:sz w:val="24"/>
              </w:rPr>
              <w:t>Nginx服务器</w:t>
            </w:r>
          </w:p>
        </w:tc>
        <w:tc>
          <w:tcPr>
            <w:tcW w:w="3969" w:type="dxa"/>
            <w:tcBorders>
              <w:top w:val="single" w:color="auto" w:sz="4" w:space="0"/>
            </w:tcBorders>
            <w:noWrap/>
            <w:vAlign w:val="center"/>
          </w:tcPr>
          <w:p>
            <w:pPr>
              <w:spacing w:line="360" w:lineRule="auto"/>
              <w:rPr>
                <w:sz w:val="24"/>
              </w:rPr>
            </w:pPr>
            <w:r>
              <w:rPr>
                <w:rFonts w:hint="eastAsia"/>
                <w:sz w:val="24"/>
              </w:rPr>
              <w:t>服务器型号、数量，具体配置为：</w:t>
            </w:r>
          </w:p>
          <w:p>
            <w:pPr>
              <w:spacing w:line="360" w:lineRule="auto"/>
              <w:rPr>
                <w:sz w:val="24"/>
              </w:rPr>
            </w:pPr>
            <w:r>
              <w:rPr>
                <w:rFonts w:hint="eastAsia"/>
                <w:sz w:val="24"/>
              </w:rPr>
              <w:t>CPU：4核</w:t>
            </w:r>
          </w:p>
          <w:p>
            <w:pPr>
              <w:spacing w:line="360" w:lineRule="auto"/>
              <w:rPr>
                <w:sz w:val="24"/>
              </w:rPr>
            </w:pPr>
            <w:r>
              <w:rPr>
                <w:rFonts w:hint="eastAsia"/>
                <w:sz w:val="24"/>
              </w:rPr>
              <w:t>内存：8G</w:t>
            </w:r>
          </w:p>
          <w:p>
            <w:pPr>
              <w:spacing w:line="360" w:lineRule="auto"/>
              <w:rPr>
                <w:sz w:val="24"/>
              </w:rPr>
            </w:pPr>
            <w:r>
              <w:rPr>
                <w:rFonts w:hint="eastAsia"/>
                <w:sz w:val="24"/>
              </w:rPr>
              <w:t>硬盘：200G</w:t>
            </w:r>
          </w:p>
          <w:p>
            <w:pPr>
              <w:spacing w:line="360" w:lineRule="auto"/>
              <w:rPr>
                <w:sz w:val="24"/>
              </w:rPr>
            </w:pPr>
            <w:r>
              <w:rPr>
                <w:rFonts w:hint="eastAsia"/>
                <w:sz w:val="24"/>
              </w:rPr>
              <w:t>以太网卡：公网IP、内网IP</w:t>
            </w:r>
          </w:p>
          <w:p>
            <w:pPr>
              <w:pStyle w:val="2"/>
              <w:spacing w:line="360" w:lineRule="auto"/>
              <w:ind w:firstLine="0" w:firstLineChars="0"/>
              <w:rPr>
                <w:sz w:val="24"/>
              </w:rPr>
            </w:pPr>
            <w:r>
              <w:rPr>
                <w:rFonts w:hint="eastAsia"/>
                <w:sz w:val="24"/>
              </w:rPr>
              <w:t>开通端口：5901、8080、22</w:t>
            </w:r>
          </w:p>
          <w:p>
            <w:pPr>
              <w:spacing w:line="360" w:lineRule="auto"/>
              <w:rPr>
                <w:sz w:val="24"/>
              </w:rPr>
            </w:pPr>
            <w:r>
              <w:rPr>
                <w:rFonts w:hint="eastAsia"/>
                <w:sz w:val="24"/>
              </w:rPr>
              <w:t>操作系统：Cent OS6.5</w:t>
            </w:r>
          </w:p>
        </w:tc>
        <w:tc>
          <w:tcPr>
            <w:tcW w:w="3716" w:type="dxa"/>
            <w:tcBorders>
              <w:top w:val="single" w:color="auto" w:sz="4" w:space="0"/>
            </w:tcBorders>
            <w:noWrap/>
          </w:tcPr>
          <w:p>
            <w:pPr>
              <w:spacing w:line="360" w:lineRule="auto"/>
              <w:rPr>
                <w:sz w:val="24"/>
              </w:rPr>
            </w:pPr>
            <w:r>
              <w:rPr>
                <w:rFonts w:hint="eastAsia" w:ascii="宋体" w:hAnsi="宋体" w:cs="宋体"/>
                <w:color w:val="333333"/>
                <w:sz w:val="24"/>
                <w:shd w:val="clear" w:color="auto" w:fill="FFFFFF"/>
              </w:rPr>
              <w:t>作为nginx代理服务和负载均衡使用</w:t>
            </w:r>
            <w:r>
              <w:rPr>
                <w:rFonts w:hint="eastAsia" w:cs="宋体"/>
                <w:color w:val="333333"/>
                <w:sz w:val="24"/>
                <w:shd w:val="clear" w:color="auto" w:fill="FFFFFF"/>
              </w:rPr>
              <w:t>。可以与WEB+MySQL服务器的内网互通。</w:t>
            </w:r>
          </w:p>
        </w:tc>
      </w:tr>
    </w:tbl>
    <w:p>
      <w:pPr>
        <w:tabs>
          <w:tab w:val="left" w:pos="3013"/>
          <w:tab w:val="center" w:pos="4680"/>
        </w:tabs>
        <w:jc w:val="center"/>
        <w:rPr>
          <w:rFonts w:ascii="宋体" w:hAnsi="宋体" w:cs="宋体"/>
          <w:bCs/>
          <w:sz w:val="21"/>
          <w:szCs w:val="21"/>
        </w:rPr>
      </w:pPr>
      <w:bookmarkStart w:id="222" w:name="_Toc404784665"/>
      <w:r>
        <w:rPr>
          <w:rFonts w:hint="eastAsia" w:ascii="宋体" w:hAnsi="宋体" w:cs="宋体"/>
          <w:bCs/>
          <w:sz w:val="21"/>
          <w:szCs w:val="21"/>
        </w:rPr>
        <w:t>表17 正式运行环境硬件配置要求</w:t>
      </w:r>
      <w:bookmarkEnd w:id="222"/>
      <w:r>
        <w:rPr>
          <w:rFonts w:hint="eastAsia" w:ascii="宋体" w:hAnsi="宋体" w:cs="宋体"/>
          <w:bCs/>
          <w:sz w:val="21"/>
          <w:szCs w:val="21"/>
        </w:rPr>
        <w:t>表</w:t>
      </w:r>
    </w:p>
    <w:p/>
    <w:p>
      <w:pPr>
        <w:pStyle w:val="2"/>
        <w:spacing w:line="360" w:lineRule="auto"/>
        <w:ind w:firstLine="480"/>
        <w:rPr>
          <w:rFonts w:ascii="宋体" w:hAnsi="宋体"/>
          <w:sz w:val="24"/>
        </w:rPr>
      </w:pPr>
    </w:p>
    <w:p>
      <w:pPr>
        <w:pStyle w:val="2"/>
        <w:spacing w:line="360" w:lineRule="auto"/>
        <w:ind w:firstLine="321" w:firstLineChars="100"/>
        <w:outlineLvl w:val="1"/>
        <w:rPr>
          <w:rFonts w:ascii="黑体" w:hAnsi="黑体" w:eastAsia="黑体" w:cs="黑体"/>
          <w:b/>
          <w:bCs/>
          <w:sz w:val="32"/>
          <w:szCs w:val="32"/>
        </w:rPr>
      </w:pPr>
      <w:bookmarkStart w:id="223" w:name="_Toc21027"/>
      <w:r>
        <w:rPr>
          <w:rFonts w:hint="eastAsia" w:ascii="黑体" w:hAnsi="黑体" w:eastAsia="黑体" w:cs="黑体"/>
          <w:b/>
          <w:bCs/>
          <w:sz w:val="32"/>
          <w:szCs w:val="32"/>
        </w:rPr>
        <w:t>8.3软件环境</w:t>
      </w:r>
      <w:bookmarkEnd w:id="223"/>
    </w:p>
    <w:p>
      <w:pPr>
        <w:pStyle w:val="2"/>
        <w:spacing w:line="360" w:lineRule="auto"/>
        <w:ind w:firstLine="480"/>
        <w:rPr>
          <w:rFonts w:hint="eastAsia" w:ascii="宋体" w:hAnsi="宋体"/>
          <w:sz w:val="24"/>
        </w:rPr>
      </w:pPr>
      <w:r>
        <w:rPr>
          <w:rFonts w:hint="eastAsia" w:ascii="宋体" w:hAnsi="宋体"/>
          <w:sz w:val="24"/>
        </w:rPr>
        <w:t>正式运行环境软件配置要求：</w:t>
      </w:r>
    </w:p>
    <w:p>
      <w:pPr>
        <w:pStyle w:val="3"/>
        <w:rPr>
          <w:rFonts w:hint="eastAsia" w:ascii="宋体" w:hAnsi="宋体"/>
          <w:sz w:val="24"/>
        </w:rPr>
      </w:pPr>
    </w:p>
    <w:p>
      <w:pPr>
        <w:pStyle w:val="3"/>
        <w:rPr>
          <w:rFonts w:hint="eastAsia" w:ascii="宋体" w:hAnsi="宋体"/>
          <w:sz w:val="24"/>
        </w:rPr>
      </w:pPr>
    </w:p>
    <w:p>
      <w:pPr>
        <w:pStyle w:val="3"/>
        <w:rPr>
          <w:rFonts w:hint="eastAsia" w:ascii="宋体" w:hAnsi="宋体"/>
          <w:sz w:val="24"/>
        </w:rPr>
      </w:pPr>
    </w:p>
    <w:p>
      <w:pPr>
        <w:pStyle w:val="3"/>
        <w:rPr>
          <w:rFonts w:hint="eastAsia" w:ascii="宋体" w:hAnsi="宋体"/>
          <w:sz w:val="24"/>
        </w:rPr>
      </w:pPr>
    </w:p>
    <w:tbl>
      <w:tblPr>
        <w:tblStyle w:val="38"/>
        <w:tblW w:w="9477" w:type="dxa"/>
        <w:jc w:val="center"/>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6"/>
        <w:gridCol w:w="2076"/>
        <w:gridCol w:w="2383"/>
        <w:gridCol w:w="2942"/>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6" w:hRule="atLeast"/>
          <w:jc w:val="center"/>
        </w:trPr>
        <w:tc>
          <w:tcPr>
            <w:tcW w:w="2076" w:type="dxa"/>
            <w:tcBorders>
              <w:top w:val="double" w:color="auto" w:sz="4" w:space="0"/>
              <w:left w:val="double" w:color="auto" w:sz="4" w:space="0"/>
              <w:bottom w:val="single" w:color="auto" w:sz="4" w:space="0"/>
              <w:right w:val="single" w:color="auto" w:sz="4" w:space="0"/>
            </w:tcBorders>
            <w:shd w:val="clear" w:color="auto" w:fill="E0E0E0"/>
            <w:noWrap/>
            <w:vAlign w:val="center"/>
          </w:tcPr>
          <w:p>
            <w:pPr>
              <w:jc w:val="center"/>
              <w:rPr>
                <w:rFonts w:ascii="宋体"/>
                <w:b/>
                <w:sz w:val="21"/>
                <w:szCs w:val="21"/>
              </w:rPr>
            </w:pPr>
            <w:r>
              <w:rPr>
                <w:rFonts w:hint="eastAsia" w:ascii="宋体"/>
                <w:b/>
                <w:sz w:val="21"/>
                <w:szCs w:val="21"/>
              </w:rPr>
              <w:t>设备名称</w:t>
            </w:r>
          </w:p>
        </w:tc>
        <w:tc>
          <w:tcPr>
            <w:tcW w:w="2076" w:type="dxa"/>
            <w:tcBorders>
              <w:top w:val="double" w:color="auto" w:sz="4" w:space="0"/>
              <w:left w:val="double" w:color="auto" w:sz="4" w:space="0"/>
              <w:bottom w:val="single" w:color="auto" w:sz="4" w:space="0"/>
              <w:right w:val="single" w:color="auto" w:sz="4" w:space="0"/>
            </w:tcBorders>
            <w:shd w:val="clear" w:color="auto" w:fill="E0E0E0"/>
            <w:noWrap/>
            <w:vAlign w:val="center"/>
          </w:tcPr>
          <w:p>
            <w:pPr>
              <w:jc w:val="center"/>
              <w:rPr>
                <w:rFonts w:ascii="宋体"/>
                <w:b/>
                <w:sz w:val="21"/>
                <w:szCs w:val="21"/>
              </w:rPr>
            </w:pPr>
            <w:r>
              <w:rPr>
                <w:rFonts w:hint="eastAsia" w:ascii="宋体"/>
                <w:b/>
                <w:sz w:val="21"/>
                <w:szCs w:val="21"/>
              </w:rPr>
              <w:t>软件名称</w:t>
            </w:r>
          </w:p>
        </w:tc>
        <w:tc>
          <w:tcPr>
            <w:tcW w:w="2383" w:type="dxa"/>
            <w:tcBorders>
              <w:top w:val="double" w:color="auto" w:sz="4" w:space="0"/>
              <w:left w:val="double" w:color="auto" w:sz="4" w:space="0"/>
              <w:bottom w:val="single" w:color="auto" w:sz="4" w:space="0"/>
              <w:right w:val="single" w:color="auto" w:sz="4" w:space="0"/>
            </w:tcBorders>
            <w:shd w:val="clear" w:color="auto" w:fill="E0E0E0"/>
            <w:noWrap/>
            <w:vAlign w:val="center"/>
          </w:tcPr>
          <w:p>
            <w:pPr>
              <w:jc w:val="center"/>
              <w:rPr>
                <w:rFonts w:ascii="宋体"/>
                <w:b/>
                <w:sz w:val="21"/>
                <w:szCs w:val="21"/>
              </w:rPr>
            </w:pPr>
            <w:r>
              <w:rPr>
                <w:rFonts w:hint="eastAsia" w:ascii="宋体"/>
                <w:b/>
                <w:sz w:val="21"/>
                <w:szCs w:val="21"/>
              </w:rPr>
              <w:t>建议配置版本</w:t>
            </w:r>
          </w:p>
        </w:tc>
        <w:tc>
          <w:tcPr>
            <w:tcW w:w="2942" w:type="dxa"/>
            <w:tcBorders>
              <w:top w:val="double" w:color="auto" w:sz="4" w:space="0"/>
              <w:left w:val="single" w:color="auto" w:sz="4" w:space="0"/>
              <w:bottom w:val="single" w:color="auto" w:sz="4" w:space="0"/>
              <w:right w:val="double" w:color="auto" w:sz="4" w:space="0"/>
            </w:tcBorders>
            <w:shd w:val="clear" w:color="auto" w:fill="E0E0E0"/>
            <w:noWrap/>
            <w:vAlign w:val="center"/>
          </w:tcPr>
          <w:p>
            <w:pPr>
              <w:spacing w:line="360" w:lineRule="auto"/>
              <w:jc w:val="center"/>
              <w:rPr>
                <w:b/>
                <w:sz w:val="21"/>
                <w:szCs w:val="21"/>
              </w:rPr>
            </w:pPr>
            <w:r>
              <w:rPr>
                <w:rFonts w:hint="eastAsia"/>
                <w:b/>
                <w:sz w:val="21"/>
                <w:szCs w:val="21"/>
              </w:rPr>
              <w:t>实际配置版本</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7" w:hRule="atLeast"/>
          <w:jc w:val="center"/>
        </w:trPr>
        <w:tc>
          <w:tcPr>
            <w:tcW w:w="2076" w:type="dxa"/>
            <w:vMerge w:val="restart"/>
            <w:noWrap/>
            <w:vAlign w:val="center"/>
          </w:tcPr>
          <w:p>
            <w:pPr>
              <w:spacing w:line="360" w:lineRule="auto"/>
              <w:jc w:val="center"/>
              <w:rPr>
                <w:rFonts w:ascii="宋体"/>
                <w:sz w:val="21"/>
                <w:szCs w:val="21"/>
              </w:rPr>
            </w:pPr>
            <w:r>
              <w:rPr>
                <w:rFonts w:hint="eastAsia" w:ascii="宋体"/>
                <w:sz w:val="21"/>
                <w:szCs w:val="21"/>
              </w:rPr>
              <w:t>Nginx服务器</w:t>
            </w:r>
          </w:p>
        </w:tc>
        <w:tc>
          <w:tcPr>
            <w:tcW w:w="2076" w:type="dxa"/>
            <w:noWrap/>
            <w:vAlign w:val="center"/>
          </w:tcPr>
          <w:p>
            <w:pPr>
              <w:spacing w:line="360" w:lineRule="auto"/>
              <w:jc w:val="center"/>
              <w:rPr>
                <w:rFonts w:ascii="宋体"/>
                <w:sz w:val="21"/>
                <w:szCs w:val="21"/>
              </w:rPr>
            </w:pPr>
            <w:r>
              <w:rPr>
                <w:rFonts w:hint="eastAsia" w:ascii="宋体"/>
                <w:sz w:val="21"/>
                <w:szCs w:val="21"/>
              </w:rPr>
              <w:t>服务器安装文件</w:t>
            </w:r>
          </w:p>
        </w:tc>
        <w:tc>
          <w:tcPr>
            <w:tcW w:w="2383" w:type="dxa"/>
            <w:noWrap/>
          </w:tcPr>
          <w:p>
            <w:pPr>
              <w:spacing w:line="360" w:lineRule="auto"/>
              <w:jc w:val="center"/>
              <w:rPr>
                <w:rFonts w:ascii="宋体"/>
                <w:sz w:val="21"/>
                <w:szCs w:val="21"/>
              </w:rPr>
            </w:pPr>
            <w:r>
              <w:rPr>
                <w:rFonts w:hint="eastAsia" w:ascii="宋体"/>
                <w:sz w:val="21"/>
                <w:szCs w:val="21"/>
              </w:rPr>
              <w:t>Nginx1.10.2</w:t>
            </w:r>
          </w:p>
        </w:tc>
        <w:tc>
          <w:tcPr>
            <w:tcW w:w="2942" w:type="dxa"/>
            <w:noWrap/>
            <w:vAlign w:val="center"/>
          </w:tcPr>
          <w:p>
            <w:pPr>
              <w:spacing w:line="360" w:lineRule="auto"/>
              <w:jc w:val="center"/>
              <w:rPr>
                <w:sz w:val="21"/>
                <w:szCs w:val="21"/>
              </w:rPr>
            </w:pPr>
            <w:r>
              <w:rPr>
                <w:rFonts w:hint="eastAsia" w:ascii="宋体"/>
                <w:sz w:val="21"/>
                <w:szCs w:val="21"/>
              </w:rPr>
              <w:t>Nginx1.10.2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7" w:hRule="atLeast"/>
          <w:jc w:val="center"/>
        </w:trPr>
        <w:tc>
          <w:tcPr>
            <w:tcW w:w="2076" w:type="dxa"/>
            <w:vMerge w:val="continue"/>
            <w:noWrap/>
            <w:vAlign w:val="center"/>
          </w:tcPr>
          <w:p>
            <w:pPr>
              <w:spacing w:line="360" w:lineRule="auto"/>
              <w:jc w:val="center"/>
              <w:rPr>
                <w:rFonts w:ascii="宋体"/>
                <w:sz w:val="21"/>
                <w:szCs w:val="21"/>
              </w:rPr>
            </w:pPr>
          </w:p>
        </w:tc>
        <w:tc>
          <w:tcPr>
            <w:tcW w:w="2076" w:type="dxa"/>
            <w:noWrap/>
            <w:vAlign w:val="center"/>
          </w:tcPr>
          <w:p>
            <w:pPr>
              <w:spacing w:line="360" w:lineRule="auto"/>
              <w:jc w:val="center"/>
              <w:rPr>
                <w:rFonts w:ascii="宋体"/>
                <w:sz w:val="21"/>
                <w:szCs w:val="21"/>
              </w:rPr>
            </w:pPr>
            <w:r>
              <w:rPr>
                <w:rFonts w:hint="eastAsia" w:ascii="宋体"/>
                <w:sz w:val="21"/>
                <w:szCs w:val="21"/>
              </w:rPr>
              <w:t>操作系统</w:t>
            </w:r>
          </w:p>
        </w:tc>
        <w:tc>
          <w:tcPr>
            <w:tcW w:w="2383" w:type="dxa"/>
            <w:noWrap/>
          </w:tcPr>
          <w:p>
            <w:pPr>
              <w:spacing w:line="360" w:lineRule="auto"/>
              <w:jc w:val="center"/>
              <w:rPr>
                <w:rFonts w:ascii="宋体"/>
                <w:sz w:val="21"/>
                <w:szCs w:val="21"/>
              </w:rPr>
            </w:pPr>
            <w:r>
              <w:rPr>
                <w:rFonts w:hint="eastAsia" w:ascii="宋体"/>
                <w:sz w:val="21"/>
                <w:szCs w:val="21"/>
              </w:rPr>
              <w:t>CentOS 6.5 X64</w:t>
            </w:r>
          </w:p>
        </w:tc>
        <w:tc>
          <w:tcPr>
            <w:tcW w:w="2942" w:type="dxa"/>
            <w:noWrap/>
            <w:vAlign w:val="center"/>
          </w:tcPr>
          <w:p>
            <w:pPr>
              <w:spacing w:line="360" w:lineRule="auto"/>
              <w:jc w:val="center"/>
              <w:rPr>
                <w:rFonts w:cs="Arial"/>
                <w:sz w:val="21"/>
                <w:szCs w:val="21"/>
              </w:rPr>
            </w:pPr>
            <w:r>
              <w:rPr>
                <w:rFonts w:hint="eastAsia" w:ascii="宋体"/>
                <w:sz w:val="21"/>
                <w:szCs w:val="21"/>
              </w:rPr>
              <w:t>CentOS 6.5</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7" w:hRule="atLeast"/>
          <w:jc w:val="center"/>
        </w:trPr>
        <w:tc>
          <w:tcPr>
            <w:tcW w:w="2076" w:type="dxa"/>
            <w:vMerge w:val="continue"/>
            <w:noWrap/>
            <w:vAlign w:val="center"/>
          </w:tcPr>
          <w:p>
            <w:pPr>
              <w:spacing w:line="360" w:lineRule="auto"/>
              <w:jc w:val="center"/>
              <w:rPr>
                <w:rFonts w:ascii="宋体"/>
                <w:sz w:val="21"/>
                <w:szCs w:val="21"/>
              </w:rPr>
            </w:pPr>
          </w:p>
        </w:tc>
        <w:tc>
          <w:tcPr>
            <w:tcW w:w="2076" w:type="dxa"/>
            <w:noWrap/>
            <w:vAlign w:val="center"/>
          </w:tcPr>
          <w:p>
            <w:pPr>
              <w:spacing w:line="360" w:lineRule="auto"/>
              <w:jc w:val="center"/>
              <w:rPr>
                <w:rFonts w:ascii="宋体"/>
                <w:sz w:val="21"/>
                <w:szCs w:val="21"/>
              </w:rPr>
            </w:pPr>
            <w:r>
              <w:rPr>
                <w:rFonts w:hint="eastAsia" w:ascii="宋体"/>
                <w:sz w:val="21"/>
                <w:szCs w:val="21"/>
              </w:rPr>
              <w:t>正则表达式库</w:t>
            </w:r>
          </w:p>
        </w:tc>
        <w:tc>
          <w:tcPr>
            <w:tcW w:w="2383" w:type="dxa"/>
            <w:noWrap/>
          </w:tcPr>
          <w:p>
            <w:pPr>
              <w:spacing w:line="360" w:lineRule="auto"/>
              <w:jc w:val="center"/>
              <w:rPr>
                <w:rFonts w:ascii="宋体"/>
                <w:sz w:val="21"/>
                <w:szCs w:val="21"/>
              </w:rPr>
            </w:pPr>
            <w:r>
              <w:rPr>
                <w:rFonts w:hint="eastAsia" w:ascii="宋体"/>
                <w:sz w:val="21"/>
                <w:szCs w:val="21"/>
              </w:rPr>
              <w:t>pcre8.40</w:t>
            </w:r>
          </w:p>
        </w:tc>
        <w:tc>
          <w:tcPr>
            <w:tcW w:w="2942" w:type="dxa"/>
            <w:noWrap/>
            <w:vAlign w:val="center"/>
          </w:tcPr>
          <w:p>
            <w:pPr>
              <w:spacing w:line="360" w:lineRule="auto"/>
              <w:jc w:val="center"/>
              <w:rPr>
                <w:sz w:val="21"/>
                <w:szCs w:val="21"/>
              </w:rPr>
            </w:pPr>
            <w:r>
              <w:rPr>
                <w:rFonts w:hint="eastAsia" w:ascii="宋体"/>
                <w:sz w:val="21"/>
                <w:szCs w:val="21"/>
              </w:rPr>
              <w:t>pcre8.40</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7" w:hRule="atLeast"/>
          <w:jc w:val="center"/>
        </w:trPr>
        <w:tc>
          <w:tcPr>
            <w:tcW w:w="2076" w:type="dxa"/>
            <w:vMerge w:val="restart"/>
            <w:noWrap/>
            <w:vAlign w:val="center"/>
          </w:tcPr>
          <w:p>
            <w:pPr>
              <w:spacing w:line="360" w:lineRule="auto"/>
              <w:jc w:val="center"/>
              <w:rPr>
                <w:rFonts w:ascii="宋体"/>
                <w:sz w:val="21"/>
                <w:szCs w:val="21"/>
              </w:rPr>
            </w:pPr>
            <w:r>
              <w:rPr>
                <w:rFonts w:hint="eastAsia" w:ascii="宋体"/>
                <w:sz w:val="21"/>
                <w:szCs w:val="21"/>
              </w:rPr>
              <w:t>Web+MySQL</w:t>
            </w:r>
          </w:p>
        </w:tc>
        <w:tc>
          <w:tcPr>
            <w:tcW w:w="2076" w:type="dxa"/>
            <w:noWrap/>
            <w:vAlign w:val="center"/>
          </w:tcPr>
          <w:p>
            <w:pPr>
              <w:spacing w:line="360" w:lineRule="auto"/>
              <w:jc w:val="center"/>
              <w:rPr>
                <w:rFonts w:ascii="宋体"/>
                <w:sz w:val="21"/>
                <w:szCs w:val="21"/>
              </w:rPr>
            </w:pPr>
            <w:r>
              <w:rPr>
                <w:rFonts w:hint="eastAsia" w:ascii="宋体"/>
                <w:sz w:val="21"/>
                <w:szCs w:val="21"/>
              </w:rPr>
              <w:t>数据库软件</w:t>
            </w:r>
          </w:p>
        </w:tc>
        <w:tc>
          <w:tcPr>
            <w:tcW w:w="2383" w:type="dxa"/>
            <w:noWrap/>
          </w:tcPr>
          <w:p>
            <w:pPr>
              <w:spacing w:line="480" w:lineRule="auto"/>
              <w:jc w:val="center"/>
              <w:rPr>
                <w:rFonts w:ascii="宋体"/>
                <w:sz w:val="21"/>
                <w:szCs w:val="21"/>
              </w:rPr>
            </w:pPr>
            <w:r>
              <w:rPr>
                <w:rFonts w:hint="eastAsia" w:ascii="宋体"/>
                <w:sz w:val="21"/>
                <w:szCs w:val="21"/>
              </w:rPr>
              <w:t>Linux-MySQL5.5</w:t>
            </w:r>
          </w:p>
        </w:tc>
        <w:tc>
          <w:tcPr>
            <w:tcW w:w="2942" w:type="dxa"/>
            <w:noWrap/>
            <w:vAlign w:val="center"/>
          </w:tcPr>
          <w:p>
            <w:pPr>
              <w:spacing w:line="360" w:lineRule="auto"/>
              <w:jc w:val="center"/>
              <w:rPr>
                <w:sz w:val="21"/>
                <w:szCs w:val="21"/>
              </w:rPr>
            </w:pPr>
            <w:r>
              <w:rPr>
                <w:rFonts w:hint="eastAsia" w:ascii="宋体"/>
                <w:sz w:val="21"/>
                <w:szCs w:val="21"/>
              </w:rPr>
              <w:t>Linux-MySQL5.5</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7" w:hRule="atLeast"/>
          <w:jc w:val="center"/>
        </w:trPr>
        <w:tc>
          <w:tcPr>
            <w:tcW w:w="2076" w:type="dxa"/>
            <w:vMerge w:val="continue"/>
            <w:noWrap/>
            <w:vAlign w:val="center"/>
          </w:tcPr>
          <w:p>
            <w:pPr>
              <w:spacing w:line="360" w:lineRule="auto"/>
              <w:jc w:val="center"/>
              <w:rPr>
                <w:rFonts w:ascii="宋体"/>
                <w:sz w:val="21"/>
                <w:szCs w:val="21"/>
              </w:rPr>
            </w:pPr>
          </w:p>
        </w:tc>
        <w:tc>
          <w:tcPr>
            <w:tcW w:w="2076" w:type="dxa"/>
            <w:noWrap/>
            <w:vAlign w:val="center"/>
          </w:tcPr>
          <w:p>
            <w:pPr>
              <w:spacing w:line="360" w:lineRule="auto"/>
              <w:jc w:val="center"/>
              <w:rPr>
                <w:rFonts w:hint="eastAsia" w:ascii="宋体" w:eastAsia="宋体"/>
                <w:sz w:val="21"/>
                <w:szCs w:val="21"/>
                <w:lang w:val="en-US" w:eastAsia="zh-CN"/>
              </w:rPr>
            </w:pPr>
            <w:r>
              <w:rPr>
                <w:rFonts w:hint="eastAsia" w:ascii="宋体"/>
                <w:sz w:val="21"/>
                <w:szCs w:val="21"/>
                <w:lang w:val="en-US" w:eastAsia="zh-CN"/>
              </w:rPr>
              <w:t>WEB容器</w:t>
            </w:r>
          </w:p>
        </w:tc>
        <w:tc>
          <w:tcPr>
            <w:tcW w:w="2383" w:type="dxa"/>
            <w:noWrap/>
          </w:tcPr>
          <w:p>
            <w:pPr>
              <w:spacing w:line="360" w:lineRule="auto"/>
              <w:jc w:val="center"/>
              <w:rPr>
                <w:rFonts w:ascii="宋体"/>
                <w:sz w:val="21"/>
                <w:szCs w:val="21"/>
              </w:rPr>
            </w:pPr>
            <w:r>
              <w:rPr>
                <w:rFonts w:hint="eastAsia" w:ascii="宋体"/>
                <w:sz w:val="21"/>
                <w:szCs w:val="21"/>
              </w:rPr>
              <w:t>Tomcat8.0.50</w:t>
            </w:r>
          </w:p>
        </w:tc>
        <w:tc>
          <w:tcPr>
            <w:tcW w:w="2942" w:type="dxa"/>
            <w:noWrap/>
            <w:vAlign w:val="center"/>
          </w:tcPr>
          <w:p>
            <w:pPr>
              <w:spacing w:line="360" w:lineRule="auto"/>
              <w:jc w:val="center"/>
              <w:rPr>
                <w:rFonts w:ascii="宋体"/>
                <w:sz w:val="21"/>
                <w:szCs w:val="21"/>
              </w:rPr>
            </w:pPr>
            <w:r>
              <w:rPr>
                <w:rFonts w:hint="eastAsia" w:ascii="宋体"/>
                <w:sz w:val="21"/>
                <w:szCs w:val="21"/>
              </w:rPr>
              <w:t>Tomcat8.0.50</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7" w:hRule="atLeast"/>
          <w:jc w:val="center"/>
        </w:trPr>
        <w:tc>
          <w:tcPr>
            <w:tcW w:w="2076" w:type="dxa"/>
            <w:vMerge w:val="continue"/>
            <w:noWrap/>
            <w:vAlign w:val="center"/>
          </w:tcPr>
          <w:p>
            <w:pPr>
              <w:spacing w:line="360" w:lineRule="auto"/>
              <w:jc w:val="center"/>
              <w:rPr>
                <w:rFonts w:ascii="宋体"/>
                <w:sz w:val="21"/>
                <w:szCs w:val="21"/>
              </w:rPr>
            </w:pPr>
          </w:p>
        </w:tc>
        <w:tc>
          <w:tcPr>
            <w:tcW w:w="2076" w:type="dxa"/>
            <w:noWrap/>
            <w:vAlign w:val="center"/>
          </w:tcPr>
          <w:p>
            <w:pPr>
              <w:spacing w:line="360" w:lineRule="auto"/>
              <w:jc w:val="center"/>
              <w:rPr>
                <w:rFonts w:ascii="宋体"/>
                <w:sz w:val="21"/>
                <w:szCs w:val="21"/>
              </w:rPr>
            </w:pPr>
            <w:r>
              <w:rPr>
                <w:rFonts w:hint="eastAsia" w:ascii="宋体"/>
                <w:sz w:val="21"/>
                <w:szCs w:val="21"/>
              </w:rPr>
              <w:t>SSL服务文件</w:t>
            </w:r>
          </w:p>
        </w:tc>
        <w:tc>
          <w:tcPr>
            <w:tcW w:w="2383" w:type="dxa"/>
            <w:noWrap/>
          </w:tcPr>
          <w:p>
            <w:pPr>
              <w:spacing w:line="360" w:lineRule="auto"/>
              <w:jc w:val="center"/>
              <w:rPr>
                <w:rFonts w:ascii="宋体"/>
                <w:sz w:val="21"/>
                <w:szCs w:val="21"/>
              </w:rPr>
            </w:pPr>
            <w:r>
              <w:rPr>
                <w:rFonts w:hint="eastAsia" w:ascii="宋体"/>
                <w:sz w:val="21"/>
                <w:szCs w:val="21"/>
              </w:rPr>
              <w:t>OpenSSL2.0.10</w:t>
            </w:r>
          </w:p>
        </w:tc>
        <w:tc>
          <w:tcPr>
            <w:tcW w:w="2942" w:type="dxa"/>
            <w:noWrap/>
            <w:vAlign w:val="center"/>
          </w:tcPr>
          <w:p>
            <w:pPr>
              <w:spacing w:line="360" w:lineRule="auto"/>
              <w:jc w:val="center"/>
              <w:rPr>
                <w:rFonts w:ascii="宋体"/>
                <w:sz w:val="21"/>
                <w:szCs w:val="21"/>
              </w:rPr>
            </w:pPr>
            <w:r>
              <w:rPr>
                <w:rFonts w:hint="eastAsia" w:ascii="宋体"/>
                <w:sz w:val="21"/>
                <w:szCs w:val="21"/>
              </w:rPr>
              <w:t>OpenSSL2.0.10</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7" w:hRule="atLeast"/>
          <w:jc w:val="center"/>
        </w:trPr>
        <w:tc>
          <w:tcPr>
            <w:tcW w:w="2076" w:type="dxa"/>
            <w:vMerge w:val="continue"/>
            <w:noWrap/>
            <w:vAlign w:val="center"/>
          </w:tcPr>
          <w:p>
            <w:pPr>
              <w:spacing w:line="360" w:lineRule="auto"/>
              <w:jc w:val="center"/>
              <w:rPr>
                <w:rFonts w:ascii="宋体"/>
                <w:sz w:val="21"/>
                <w:szCs w:val="21"/>
              </w:rPr>
            </w:pPr>
          </w:p>
        </w:tc>
        <w:tc>
          <w:tcPr>
            <w:tcW w:w="2076" w:type="dxa"/>
            <w:noWrap/>
            <w:vAlign w:val="center"/>
          </w:tcPr>
          <w:p>
            <w:pPr>
              <w:spacing w:line="360" w:lineRule="auto"/>
              <w:jc w:val="center"/>
              <w:rPr>
                <w:rFonts w:ascii="宋体"/>
                <w:sz w:val="21"/>
                <w:szCs w:val="21"/>
              </w:rPr>
            </w:pPr>
            <w:r>
              <w:rPr>
                <w:rFonts w:hint="eastAsia" w:ascii="宋体"/>
                <w:sz w:val="21"/>
                <w:szCs w:val="21"/>
              </w:rPr>
              <w:t>数据压缩函式库</w:t>
            </w:r>
          </w:p>
        </w:tc>
        <w:tc>
          <w:tcPr>
            <w:tcW w:w="2383" w:type="dxa"/>
            <w:noWrap/>
          </w:tcPr>
          <w:p>
            <w:pPr>
              <w:spacing w:line="360" w:lineRule="auto"/>
              <w:jc w:val="center"/>
              <w:rPr>
                <w:rFonts w:ascii="宋体"/>
                <w:sz w:val="21"/>
                <w:szCs w:val="21"/>
              </w:rPr>
            </w:pPr>
            <w:r>
              <w:rPr>
                <w:rFonts w:hint="eastAsia" w:ascii="宋体"/>
                <w:sz w:val="21"/>
                <w:szCs w:val="21"/>
              </w:rPr>
              <w:t>zlib1.2.11</w:t>
            </w:r>
          </w:p>
        </w:tc>
        <w:tc>
          <w:tcPr>
            <w:tcW w:w="2942" w:type="dxa"/>
            <w:noWrap/>
            <w:vAlign w:val="center"/>
          </w:tcPr>
          <w:p>
            <w:pPr>
              <w:spacing w:line="360" w:lineRule="auto"/>
              <w:jc w:val="center"/>
              <w:rPr>
                <w:rFonts w:ascii="宋体"/>
                <w:sz w:val="21"/>
                <w:szCs w:val="21"/>
              </w:rPr>
            </w:pPr>
            <w:r>
              <w:rPr>
                <w:rFonts w:hint="eastAsia" w:ascii="宋体"/>
                <w:sz w:val="21"/>
                <w:szCs w:val="21"/>
              </w:rPr>
              <w:t>zlib1.2.11</w:t>
            </w:r>
          </w:p>
        </w:tc>
      </w:tr>
    </w:tbl>
    <w:p>
      <w:pPr>
        <w:tabs>
          <w:tab w:val="left" w:pos="3013"/>
          <w:tab w:val="center" w:pos="4680"/>
        </w:tabs>
        <w:jc w:val="center"/>
        <w:rPr>
          <w:rFonts w:ascii="宋体" w:hAnsi="宋体" w:cs="宋体"/>
          <w:bCs/>
          <w:sz w:val="20"/>
          <w:szCs w:val="20"/>
        </w:rPr>
      </w:pPr>
      <w:r>
        <w:rPr>
          <w:rFonts w:hint="eastAsia" w:ascii="宋体" w:hAnsi="宋体" w:cs="宋体"/>
          <w:bCs/>
          <w:sz w:val="20"/>
          <w:szCs w:val="20"/>
        </w:rPr>
        <w:t>表18 正式运行环境软件配置要求表</w:t>
      </w:r>
    </w:p>
    <w:p>
      <w:pPr>
        <w:pStyle w:val="2"/>
        <w:ind w:firstLine="560"/>
      </w:pPr>
    </w:p>
    <w:p>
      <w:pPr>
        <w:pStyle w:val="2"/>
        <w:numPr>
          <w:ilvl w:val="0"/>
          <w:numId w:val="11"/>
        </w:numPr>
        <w:spacing w:line="360" w:lineRule="auto"/>
        <w:ind w:firstLineChars="0"/>
        <w:rPr>
          <w:sz w:val="24"/>
        </w:rPr>
      </w:pPr>
      <w:r>
        <w:rPr>
          <w:rFonts w:hint="eastAsia"/>
          <w:sz w:val="24"/>
        </w:rPr>
        <w:t>航天一院党建云管理系统属一院统筹实施的信息化管理系统，其部署模式为集中部署方式，采用APP 和PC端网址登录方式，在全院进行发布，域名由通信事业部提供。</w:t>
      </w:r>
    </w:p>
    <w:p>
      <w:pPr>
        <w:pStyle w:val="2"/>
        <w:numPr>
          <w:ilvl w:val="0"/>
          <w:numId w:val="11"/>
        </w:numPr>
        <w:spacing w:line="360" w:lineRule="auto"/>
        <w:ind w:firstLineChars="0"/>
      </w:pPr>
      <w:r>
        <w:rPr>
          <w:rFonts w:hint="eastAsia"/>
          <w:sz w:val="24"/>
        </w:rPr>
        <w:t>系统将支持Chrome、Firefox浏览器。</w:t>
      </w:r>
      <w:bookmarkStart w:id="224" w:name="_Toc344210943"/>
      <w:bookmarkStart w:id="225" w:name="_Toc411773152"/>
    </w:p>
    <w:bookmarkEnd w:id="224"/>
    <w:bookmarkEnd w:id="225"/>
    <w:p>
      <w:pPr>
        <w:outlineLvl w:val="1"/>
        <w:rPr>
          <w:rFonts w:ascii="黑体" w:hAnsi="黑体" w:eastAsia="黑体" w:cs="黑体"/>
          <w:b/>
          <w:bCs/>
          <w:sz w:val="32"/>
          <w:szCs w:val="32"/>
        </w:rPr>
      </w:pPr>
      <w:bookmarkStart w:id="226" w:name="_Toc27225"/>
      <w:r>
        <w:rPr>
          <w:rFonts w:hint="eastAsia" w:ascii="黑体" w:hAnsi="黑体" w:eastAsia="黑体" w:cs="黑体"/>
          <w:b/>
          <w:bCs/>
          <w:sz w:val="32"/>
          <w:szCs w:val="32"/>
        </w:rPr>
        <w:t>8.4客户端运行环境要求</w:t>
      </w:r>
      <w:bookmarkEnd w:id="226"/>
    </w:p>
    <w:tbl>
      <w:tblPr>
        <w:tblStyle w:val="38"/>
        <w:tblW w:w="9043" w:type="dxa"/>
        <w:jc w:val="center"/>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0"/>
        <w:gridCol w:w="1890"/>
        <w:gridCol w:w="5263"/>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9" w:hRule="atLeast"/>
          <w:jc w:val="center"/>
        </w:trPr>
        <w:tc>
          <w:tcPr>
            <w:tcW w:w="1890" w:type="dxa"/>
            <w:vMerge w:val="restart"/>
            <w:noWrap/>
            <w:vAlign w:val="center"/>
          </w:tcPr>
          <w:p>
            <w:pPr>
              <w:spacing w:line="360" w:lineRule="auto"/>
              <w:jc w:val="center"/>
              <w:rPr>
                <w:rFonts w:ascii="宋体" w:hAnsi="宋体"/>
              </w:rPr>
            </w:pPr>
            <w:r>
              <w:rPr>
                <w:rFonts w:hint="eastAsia" w:ascii="宋体" w:hAnsi="宋体"/>
              </w:rPr>
              <w:t>PC端</w:t>
            </w:r>
          </w:p>
        </w:tc>
        <w:tc>
          <w:tcPr>
            <w:tcW w:w="1890" w:type="dxa"/>
            <w:noWrap/>
            <w:vAlign w:val="center"/>
          </w:tcPr>
          <w:p>
            <w:pPr>
              <w:spacing w:line="360" w:lineRule="auto"/>
              <w:rPr>
                <w:rFonts w:ascii="宋体" w:hAnsi="宋体"/>
              </w:rPr>
            </w:pPr>
            <w:r>
              <w:rPr>
                <w:rFonts w:hint="eastAsia" w:ascii="宋体" w:hAnsi="宋体"/>
              </w:rPr>
              <w:t>硬件环境</w:t>
            </w:r>
          </w:p>
        </w:tc>
        <w:tc>
          <w:tcPr>
            <w:tcW w:w="5263" w:type="dxa"/>
            <w:noWrap/>
            <w:vAlign w:val="center"/>
          </w:tcPr>
          <w:p>
            <w:pPr>
              <w:spacing w:line="360" w:lineRule="auto"/>
              <w:rPr>
                <w:b w:val="0"/>
                <w:bCs/>
                <w:color w:val="auto"/>
              </w:rPr>
            </w:pPr>
            <w:r>
              <w:rPr>
                <w:rFonts w:hint="eastAsia"/>
                <w:b w:val="0"/>
                <w:bCs/>
                <w:color w:val="auto"/>
              </w:rPr>
              <w:t>CPU：能正常使用即可</w:t>
            </w:r>
          </w:p>
          <w:p>
            <w:pPr>
              <w:spacing w:line="360" w:lineRule="auto"/>
              <w:rPr>
                <w:b w:val="0"/>
                <w:bCs/>
                <w:color w:val="auto"/>
              </w:rPr>
            </w:pPr>
            <w:r>
              <w:rPr>
                <w:rFonts w:hint="eastAsia"/>
                <w:b w:val="0"/>
                <w:bCs/>
                <w:color w:val="auto"/>
              </w:rPr>
              <w:t>内存：能正常使用即可</w:t>
            </w:r>
          </w:p>
          <w:p>
            <w:pPr>
              <w:spacing w:line="360" w:lineRule="auto"/>
              <w:rPr>
                <w:rFonts w:ascii="宋体" w:hAnsi="宋体"/>
                <w:b/>
                <w:color w:val="FF0000"/>
              </w:rPr>
            </w:pPr>
            <w:r>
              <w:rPr>
                <w:rFonts w:hint="eastAsia"/>
                <w:b w:val="0"/>
                <w:bCs/>
                <w:color w:val="auto"/>
              </w:rPr>
              <w:t>硬盘：能正常使用即可</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6" w:hRule="atLeast"/>
          <w:jc w:val="center"/>
        </w:trPr>
        <w:tc>
          <w:tcPr>
            <w:tcW w:w="1890" w:type="dxa"/>
            <w:vMerge w:val="continue"/>
            <w:noWrap/>
            <w:vAlign w:val="center"/>
          </w:tcPr>
          <w:p>
            <w:pPr>
              <w:spacing w:line="360" w:lineRule="auto"/>
              <w:rPr>
                <w:rFonts w:ascii="宋体" w:hAnsi="宋体"/>
              </w:rPr>
            </w:pPr>
          </w:p>
        </w:tc>
        <w:tc>
          <w:tcPr>
            <w:tcW w:w="1890" w:type="dxa"/>
            <w:noWrap/>
            <w:vAlign w:val="center"/>
          </w:tcPr>
          <w:p>
            <w:pPr>
              <w:spacing w:line="360" w:lineRule="auto"/>
              <w:rPr>
                <w:rFonts w:ascii="宋体" w:hAnsi="宋体"/>
              </w:rPr>
            </w:pPr>
            <w:r>
              <w:rPr>
                <w:rFonts w:hint="eastAsia" w:ascii="宋体" w:hAnsi="宋体"/>
              </w:rPr>
              <w:t>软件环境</w:t>
            </w:r>
          </w:p>
        </w:tc>
        <w:tc>
          <w:tcPr>
            <w:tcW w:w="5263" w:type="dxa"/>
            <w:noWrap/>
            <w:vAlign w:val="center"/>
          </w:tcPr>
          <w:p>
            <w:pPr>
              <w:spacing w:line="360" w:lineRule="auto"/>
            </w:pPr>
            <w:r>
              <w:rPr>
                <w:rFonts w:hint="eastAsia" w:cs="Arial"/>
              </w:rPr>
              <w:t>操作系统：Windows XP及以上</w:t>
            </w:r>
          </w:p>
          <w:p>
            <w:pPr>
              <w:spacing w:line="360" w:lineRule="auto"/>
            </w:pPr>
            <w:r>
              <w:rPr>
                <w:rFonts w:hint="eastAsia"/>
              </w:rPr>
              <w:t>浏览器：Chrome、Firefox</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6" w:hRule="atLeast"/>
          <w:jc w:val="center"/>
        </w:trPr>
        <w:tc>
          <w:tcPr>
            <w:tcW w:w="1890" w:type="dxa"/>
            <w:vMerge w:val="restart"/>
            <w:noWrap/>
            <w:vAlign w:val="center"/>
          </w:tcPr>
          <w:p>
            <w:pPr>
              <w:spacing w:line="360" w:lineRule="auto"/>
              <w:rPr>
                <w:rFonts w:ascii="宋体" w:hAnsi="宋体"/>
              </w:rPr>
            </w:pPr>
            <w:r>
              <w:rPr>
                <w:rFonts w:hint="eastAsia" w:ascii="宋体" w:hAnsi="宋体"/>
              </w:rPr>
              <w:t>移动端</w:t>
            </w:r>
          </w:p>
        </w:tc>
        <w:tc>
          <w:tcPr>
            <w:tcW w:w="1890" w:type="dxa"/>
            <w:noWrap/>
            <w:vAlign w:val="center"/>
          </w:tcPr>
          <w:p>
            <w:pPr>
              <w:spacing w:line="360" w:lineRule="auto"/>
              <w:rPr>
                <w:rFonts w:ascii="宋体" w:hAnsi="宋体"/>
              </w:rPr>
            </w:pPr>
            <w:r>
              <w:rPr>
                <w:rFonts w:hint="eastAsia" w:ascii="宋体" w:hAnsi="宋体"/>
              </w:rPr>
              <w:t>Android</w:t>
            </w:r>
          </w:p>
        </w:tc>
        <w:tc>
          <w:tcPr>
            <w:tcW w:w="5263" w:type="dxa"/>
            <w:noWrap/>
            <w:vAlign w:val="center"/>
          </w:tcPr>
          <w:p>
            <w:pPr>
              <w:spacing w:line="360" w:lineRule="auto"/>
            </w:pPr>
            <w:r>
              <w:rPr>
                <w:rFonts w:hint="eastAsia"/>
              </w:rPr>
              <w:t>操作系统:</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6" w:hRule="atLeast"/>
          <w:jc w:val="center"/>
        </w:trPr>
        <w:tc>
          <w:tcPr>
            <w:tcW w:w="1890" w:type="dxa"/>
            <w:vMerge w:val="continue"/>
            <w:noWrap/>
            <w:vAlign w:val="center"/>
          </w:tcPr>
          <w:p>
            <w:pPr>
              <w:spacing w:line="360" w:lineRule="auto"/>
              <w:rPr>
                <w:rFonts w:ascii="宋体" w:hAnsi="宋体"/>
              </w:rPr>
            </w:pPr>
          </w:p>
        </w:tc>
        <w:tc>
          <w:tcPr>
            <w:tcW w:w="1890" w:type="dxa"/>
            <w:noWrap/>
            <w:vAlign w:val="center"/>
          </w:tcPr>
          <w:p>
            <w:pPr>
              <w:spacing w:line="360" w:lineRule="auto"/>
              <w:rPr>
                <w:rFonts w:ascii="宋体" w:hAnsi="宋体"/>
              </w:rPr>
            </w:pPr>
            <w:r>
              <w:rPr>
                <w:rFonts w:hint="eastAsia" w:ascii="宋体" w:hAnsi="宋体"/>
              </w:rPr>
              <w:t>IOS</w:t>
            </w:r>
          </w:p>
        </w:tc>
        <w:tc>
          <w:tcPr>
            <w:tcW w:w="5263" w:type="dxa"/>
            <w:noWrap/>
            <w:vAlign w:val="center"/>
          </w:tcPr>
          <w:p>
            <w:pPr>
              <w:spacing w:line="360" w:lineRule="auto"/>
            </w:pPr>
            <w:r>
              <w:rPr>
                <w:rFonts w:hint="eastAsia"/>
              </w:rPr>
              <w:t>操作系统:9.2及以上</w:t>
            </w:r>
          </w:p>
        </w:tc>
      </w:tr>
    </w:tbl>
    <w:p>
      <w:pPr>
        <w:jc w:val="center"/>
        <w:rPr>
          <w:rFonts w:ascii="宋体" w:hAnsi="宋体" w:cs="宋体"/>
          <w:bCs/>
          <w:sz w:val="20"/>
          <w:szCs w:val="20"/>
        </w:rPr>
      </w:pPr>
      <w:bookmarkStart w:id="227" w:name="_Toc404784668"/>
      <w:r>
        <w:rPr>
          <w:rFonts w:hint="eastAsia" w:ascii="宋体" w:hAnsi="宋体" w:cs="宋体"/>
          <w:bCs/>
          <w:sz w:val="20"/>
          <w:szCs w:val="20"/>
        </w:rPr>
        <w:t>表19 客户端运行环境要求</w:t>
      </w:r>
      <w:bookmarkEnd w:id="227"/>
      <w:r>
        <w:rPr>
          <w:rFonts w:hint="eastAsia" w:ascii="宋体" w:hAnsi="宋体" w:cs="宋体"/>
          <w:bCs/>
          <w:sz w:val="20"/>
          <w:szCs w:val="20"/>
        </w:rPr>
        <w:t>表</w:t>
      </w:r>
    </w:p>
    <w:p>
      <w:pPr>
        <w:pStyle w:val="2"/>
        <w:ind w:firstLine="0" w:firstLineChars="0"/>
        <w:outlineLvl w:val="0"/>
        <w:rPr>
          <w:rFonts w:ascii="黑体" w:hAnsi="黑体" w:eastAsia="黑体" w:cs="黑体"/>
          <w:b/>
          <w:sz w:val="44"/>
          <w:szCs w:val="44"/>
        </w:rPr>
      </w:pPr>
      <w:bookmarkStart w:id="228" w:name="_Toc27096"/>
      <w:r>
        <w:rPr>
          <w:rFonts w:hint="eastAsia" w:ascii="黑体" w:hAnsi="黑体" w:eastAsia="黑体" w:cs="黑体"/>
          <w:b/>
          <w:sz w:val="44"/>
          <w:szCs w:val="44"/>
        </w:rPr>
        <w:t>9系统性能</w:t>
      </w:r>
      <w:bookmarkEnd w:id="228"/>
    </w:p>
    <w:p>
      <w:pPr>
        <w:ind w:firstLine="321" w:firstLineChars="100"/>
        <w:outlineLvl w:val="1"/>
        <w:rPr>
          <w:rFonts w:ascii="黑体" w:hAnsi="黑体" w:eastAsia="黑体" w:cs="黑体"/>
          <w:b/>
          <w:bCs/>
          <w:sz w:val="32"/>
          <w:szCs w:val="32"/>
        </w:rPr>
      </w:pPr>
      <w:bookmarkStart w:id="229" w:name="_Toc19618"/>
      <w:r>
        <w:rPr>
          <w:rFonts w:hint="eastAsia" w:ascii="黑体" w:hAnsi="黑体" w:eastAsia="黑体" w:cs="黑体"/>
          <w:b/>
          <w:bCs/>
          <w:sz w:val="32"/>
          <w:szCs w:val="32"/>
        </w:rPr>
        <w:t>9.1性能目标</w:t>
      </w:r>
      <w:bookmarkEnd w:id="229"/>
    </w:p>
    <w:p>
      <w:pPr>
        <w:ind w:firstLine="560" w:firstLineChars="200"/>
        <w:rPr>
          <w:szCs w:val="28"/>
        </w:rPr>
      </w:pPr>
      <w:r>
        <w:rPr>
          <w:rFonts w:hint="eastAsia"/>
          <w:szCs w:val="28"/>
        </w:rPr>
        <w:t>为保证航天一院党建云系统稳定运行与发展,我们致力于不断优化、巩固、完善、提高系统性能，根据现有网络环境，确定系统的性能如下：</w:t>
      </w:r>
    </w:p>
    <w:p>
      <w:pPr>
        <w:pStyle w:val="2"/>
        <w:ind w:firstLine="560"/>
        <w:rPr>
          <w:rFonts w:ascii="宋体" w:hAnsi="宋体" w:cs="宋体"/>
          <w:szCs w:val="28"/>
        </w:rPr>
      </w:pPr>
      <w:bookmarkStart w:id="230" w:name="_Toc12834_WPSOffice_Level3"/>
      <w:r>
        <w:rPr>
          <w:rFonts w:hint="eastAsia" w:ascii="宋体" w:hAnsi="宋体" w:cs="宋体"/>
          <w:szCs w:val="28"/>
        </w:rPr>
        <w:t>(1)并发用户数：1000</w:t>
      </w:r>
      <w:bookmarkEnd w:id="230"/>
    </w:p>
    <w:p>
      <w:pPr>
        <w:pStyle w:val="2"/>
        <w:ind w:firstLine="560"/>
        <w:rPr>
          <w:rFonts w:ascii="宋体" w:hAnsi="宋体" w:cs="宋体"/>
          <w:szCs w:val="28"/>
        </w:rPr>
      </w:pPr>
      <w:bookmarkStart w:id="231" w:name="_Toc6265_WPSOffice_Level3"/>
      <w:r>
        <w:rPr>
          <w:rFonts w:hint="eastAsia" w:ascii="宋体" w:hAnsi="宋体" w:cs="宋体"/>
          <w:szCs w:val="28"/>
        </w:rPr>
        <w:t>(2)单个属性项允许同时访问的最大用户数：25000</w:t>
      </w:r>
      <w:bookmarkEnd w:id="231"/>
    </w:p>
    <w:p>
      <w:pPr>
        <w:pStyle w:val="2"/>
        <w:ind w:firstLine="560"/>
        <w:rPr>
          <w:rFonts w:ascii="宋体" w:hAnsi="宋体" w:cs="宋体"/>
          <w:szCs w:val="28"/>
        </w:rPr>
      </w:pPr>
      <w:bookmarkStart w:id="232" w:name="_Toc25934_WPSOffice_Level3"/>
      <w:r>
        <w:rPr>
          <w:rFonts w:hint="eastAsia" w:ascii="宋体" w:hAnsi="宋体" w:cs="宋体"/>
          <w:szCs w:val="28"/>
        </w:rPr>
        <w:t>(3)单个属性查询的响应时间：0.05s</w:t>
      </w:r>
      <w:bookmarkEnd w:id="232"/>
    </w:p>
    <w:p>
      <w:pPr>
        <w:pStyle w:val="2"/>
        <w:ind w:firstLine="560"/>
        <w:rPr>
          <w:szCs w:val="28"/>
        </w:rPr>
      </w:pPr>
      <w:bookmarkStart w:id="233" w:name="_Toc14386_WPSOffice_Level3"/>
      <w:r>
        <w:rPr>
          <w:rFonts w:hint="eastAsia" w:ascii="宋体" w:hAnsi="宋体" w:cs="宋体"/>
          <w:szCs w:val="28"/>
        </w:rPr>
        <w:t>(4)用户</w:t>
      </w:r>
      <w:r>
        <w:rPr>
          <w:rFonts w:hint="eastAsia"/>
          <w:szCs w:val="28"/>
        </w:rPr>
        <w:t>工作流中某一个表单提交相应时间：0.03s</w:t>
      </w:r>
      <w:bookmarkEnd w:id="233"/>
    </w:p>
    <w:p>
      <w:pPr>
        <w:ind w:firstLine="321" w:firstLineChars="100"/>
        <w:outlineLvl w:val="1"/>
        <w:rPr>
          <w:rFonts w:ascii="黑体" w:hAnsi="黑体" w:eastAsia="黑体" w:cs="黑体"/>
          <w:b/>
          <w:bCs/>
          <w:sz w:val="32"/>
          <w:szCs w:val="32"/>
        </w:rPr>
      </w:pPr>
      <w:bookmarkStart w:id="234" w:name="_Toc4957"/>
      <w:r>
        <w:rPr>
          <w:rFonts w:hint="eastAsia" w:ascii="黑体" w:hAnsi="黑体" w:eastAsia="黑体" w:cs="黑体"/>
          <w:b/>
          <w:bCs/>
          <w:sz w:val="32"/>
          <w:szCs w:val="32"/>
        </w:rPr>
        <w:t>9.2优化策略</w:t>
      </w:r>
      <w:bookmarkEnd w:id="234"/>
    </w:p>
    <w:p>
      <w:pPr>
        <w:ind w:firstLine="562" w:firstLineChars="200"/>
        <w:outlineLvl w:val="2"/>
        <w:rPr>
          <w:rFonts w:ascii="黑体" w:hAnsi="黑体" w:eastAsia="黑体" w:cs="黑体"/>
          <w:b/>
          <w:bCs/>
          <w:szCs w:val="28"/>
        </w:rPr>
      </w:pPr>
      <w:bookmarkStart w:id="235" w:name="_Toc30998"/>
      <w:r>
        <w:rPr>
          <w:rFonts w:hint="eastAsia" w:ascii="黑体" w:hAnsi="黑体" w:eastAsia="黑体" w:cs="黑体"/>
          <w:b/>
          <w:bCs/>
          <w:szCs w:val="28"/>
        </w:rPr>
        <w:t>9.2.1查询优化技术</w:t>
      </w:r>
      <w:bookmarkEnd w:id="235"/>
    </w:p>
    <w:p>
      <w:pPr>
        <w:pStyle w:val="2"/>
        <w:ind w:firstLine="560"/>
        <w:rPr>
          <w:szCs w:val="28"/>
        </w:rPr>
      </w:pPr>
      <w:r>
        <w:rPr>
          <w:rFonts w:hint="eastAsia" w:ascii="宋体" w:hAnsi="宋体" w:cs="宋体"/>
          <w:szCs w:val="28"/>
        </w:rPr>
        <w:t>(1)为</w:t>
      </w:r>
      <w:r>
        <w:rPr>
          <w:rFonts w:hint="eastAsia"/>
          <w:szCs w:val="28"/>
        </w:rPr>
        <w:t>了满足更高的性能需求,我们从数据库的逻辑优化和物理优化两方面着手,以数据库重用技术、查询重写规则、插叙算法优化技术、并行查询优化技术、分布式查询优化技术为出发点依据关系代数的等价变换做一些逻辑更新,同时也根据数据读取、表连接方式、表连接顺序、排序等技术对查询进行优化，使用的主要技术逻辑为关系代数和启发式规则以及基于代价估算的多表连接算法。</w:t>
      </w:r>
    </w:p>
    <w:p>
      <w:pPr>
        <w:pStyle w:val="2"/>
        <w:ind w:firstLine="562"/>
        <w:outlineLvl w:val="2"/>
        <w:rPr>
          <w:rFonts w:ascii="黑体" w:hAnsi="黑体" w:eastAsia="黑体" w:cs="黑体"/>
          <w:b/>
          <w:bCs/>
          <w:szCs w:val="28"/>
        </w:rPr>
      </w:pPr>
      <w:bookmarkStart w:id="236" w:name="_Toc17571"/>
      <w:r>
        <w:rPr>
          <w:rFonts w:hint="eastAsia" w:ascii="黑体" w:hAnsi="黑体" w:eastAsia="黑体" w:cs="黑体"/>
          <w:b/>
          <w:bCs/>
          <w:szCs w:val="28"/>
        </w:rPr>
        <w:t>9.2.2数据库调优</w:t>
      </w:r>
      <w:bookmarkEnd w:id="236"/>
    </w:p>
    <w:p>
      <w:pPr>
        <w:pStyle w:val="2"/>
        <w:ind w:firstLine="560"/>
        <w:rPr>
          <w:szCs w:val="28"/>
        </w:rPr>
      </w:pPr>
      <w:r>
        <w:rPr>
          <w:rFonts w:hint="eastAsia"/>
          <w:szCs w:val="28"/>
        </w:rPr>
        <w:t>第一阶段：需求分析期，应用情况的估算、系统选型策略。</w:t>
      </w:r>
    </w:p>
    <w:p>
      <w:pPr>
        <w:pStyle w:val="2"/>
        <w:ind w:firstLine="560"/>
        <w:rPr>
          <w:rFonts w:ascii="宋体" w:hAnsi="宋体" w:cs="宋体"/>
          <w:szCs w:val="28"/>
        </w:rPr>
      </w:pPr>
      <w:r>
        <w:rPr>
          <w:rFonts w:hint="eastAsia" w:ascii="宋体" w:hAnsi="宋体" w:cs="宋体"/>
          <w:szCs w:val="28"/>
        </w:rPr>
        <w:t>(1)应用情况的估算:把业务逻辑转换为数据库的读写分布逻辑,对数据库的并发情况、并发是否可以池化等、数据量、对数据库的压力、峰值压力等做一个预估。</w:t>
      </w:r>
    </w:p>
    <w:p>
      <w:pPr>
        <w:pStyle w:val="2"/>
        <w:ind w:firstLine="560"/>
        <w:rPr>
          <w:szCs w:val="28"/>
        </w:rPr>
      </w:pPr>
      <w:r>
        <w:rPr>
          <w:rFonts w:hint="eastAsia" w:ascii="宋体" w:hAnsi="宋体" w:cs="宋体"/>
          <w:szCs w:val="28"/>
        </w:rPr>
        <w:t>(2)系</w:t>
      </w:r>
      <w:r>
        <w:rPr>
          <w:rFonts w:hint="eastAsia"/>
          <w:szCs w:val="28"/>
        </w:rPr>
        <w:t>统选型策略：根据应用需求</w:t>
      </w:r>
      <w:r>
        <w:rPr>
          <w:rFonts w:ascii="Arial" w:hAnsi="Arial" w:eastAsia="Arial" w:cs="Arial"/>
          <w:color w:val="000000"/>
          <w:szCs w:val="28"/>
          <w:shd w:val="clear" w:color="auto" w:fill="FFFFFF"/>
        </w:rPr>
        <w:t>确定</w:t>
      </w:r>
      <w:r>
        <w:rPr>
          <w:rFonts w:hint="eastAsia" w:ascii="Arial" w:hAnsi="Arial" w:cs="Arial"/>
          <w:color w:val="000000"/>
          <w:szCs w:val="28"/>
          <w:shd w:val="clear" w:color="auto" w:fill="FFFFFF"/>
        </w:rPr>
        <w:t>数据库类型</w:t>
      </w:r>
      <w:r>
        <w:rPr>
          <w:rFonts w:ascii="Arial" w:hAnsi="Arial" w:eastAsia="Arial" w:cs="Arial"/>
          <w:color w:val="000000"/>
          <w:szCs w:val="28"/>
          <w:shd w:val="clear" w:color="auto" w:fill="FFFFFF"/>
        </w:rPr>
        <w:t>，同时对操作系统、中间件、硬件、网络等进行选型。</w:t>
      </w:r>
    </w:p>
    <w:p>
      <w:pPr>
        <w:pStyle w:val="2"/>
        <w:ind w:firstLine="560"/>
        <w:rPr>
          <w:szCs w:val="28"/>
        </w:rPr>
      </w:pPr>
      <w:r>
        <w:rPr>
          <w:rFonts w:hint="eastAsia"/>
          <w:szCs w:val="28"/>
        </w:rPr>
        <w:t>第二阶段：项目设计期、数据模型的设计。</w:t>
      </w:r>
    </w:p>
    <w:p>
      <w:pPr>
        <w:pStyle w:val="2"/>
        <w:ind w:firstLine="560"/>
        <w:rPr>
          <w:rFonts w:ascii="宋体" w:hAnsi="宋体" w:cs="宋体"/>
          <w:color w:val="000000"/>
          <w:szCs w:val="28"/>
        </w:rPr>
      </w:pPr>
      <w:r>
        <w:rPr>
          <w:rFonts w:hint="eastAsia" w:ascii="宋体" w:hAnsi="宋体" w:cs="宋体"/>
          <w:color w:val="000000"/>
          <w:szCs w:val="28"/>
          <w:shd w:val="clear" w:color="auto" w:fill="FFFFFF"/>
        </w:rPr>
        <w:t>(1)数据模型的设计：主要是根据业务逻辑设计，从几个角度考虑表的逻辑结构，内容如下：</w:t>
      </w:r>
    </w:p>
    <w:p>
      <w:pPr>
        <w:pStyle w:val="33"/>
        <w:shd w:val="clear" w:color="auto" w:fill="FFFFFF"/>
        <w:spacing w:before="120" w:beforeAutospacing="0" w:after="120" w:afterAutospacing="0"/>
        <w:ind w:firstLine="560" w:firstLineChars="200"/>
        <w:rPr>
          <w:color w:val="000000"/>
          <w:sz w:val="28"/>
          <w:szCs w:val="28"/>
          <w:shd w:val="clear" w:color="auto" w:fill="FFFFFF"/>
        </w:rPr>
      </w:pPr>
      <w:r>
        <w:rPr>
          <w:rFonts w:hint="eastAsia"/>
          <w:color w:val="000000"/>
          <w:sz w:val="28"/>
          <w:szCs w:val="28"/>
          <w:shd w:val="clear" w:color="auto" w:fill="FFFFFF"/>
        </w:rPr>
        <w:t>a)E-R模型设计：遵循E-R模型设计原理。</w:t>
      </w:r>
    </w:p>
    <w:p>
      <w:pPr>
        <w:pStyle w:val="33"/>
        <w:shd w:val="clear" w:color="auto" w:fill="FFFFFF"/>
        <w:spacing w:before="120" w:beforeAutospacing="0" w:after="120" w:afterAutospacing="0"/>
        <w:ind w:firstLine="560" w:firstLineChars="200"/>
        <w:rPr>
          <w:color w:val="000000"/>
          <w:sz w:val="28"/>
          <w:szCs w:val="28"/>
        </w:rPr>
      </w:pPr>
      <w:r>
        <w:rPr>
          <w:rFonts w:hint="eastAsia"/>
          <w:color w:val="000000"/>
          <w:sz w:val="28"/>
          <w:szCs w:val="28"/>
          <w:shd w:val="clear" w:color="auto" w:fill="FFFFFF"/>
        </w:rPr>
        <w:t>b)数据逻辑分布策略：目的是减少数据请求的不必要的数据量，把用户需要的数据返回。</w:t>
      </w:r>
    </w:p>
    <w:p>
      <w:pPr>
        <w:pStyle w:val="2"/>
        <w:ind w:firstLine="560"/>
        <w:rPr>
          <w:rFonts w:ascii="宋体" w:hAnsi="宋体" w:cs="宋体"/>
          <w:color w:val="000000"/>
          <w:szCs w:val="28"/>
          <w:shd w:val="clear" w:color="auto" w:fill="FFFFFF"/>
        </w:rPr>
      </w:pPr>
      <w:r>
        <w:rPr>
          <w:rFonts w:hint="eastAsia" w:ascii="宋体" w:hAnsi="宋体" w:cs="宋体"/>
          <w:color w:val="000000"/>
          <w:szCs w:val="28"/>
          <w:shd w:val="clear" w:color="auto" w:fill="FFFFFF"/>
        </w:rPr>
        <w:t>c)数据物理存储策略：目的是减少I/O，启用压缩技术、把索引和表数据的存储分开，不同的表数据分布于不同的表空间，不同的表空间、日志、索引和数据分布在不同的物理存储上。</w:t>
      </w:r>
    </w:p>
    <w:p>
      <w:pPr>
        <w:pStyle w:val="2"/>
        <w:ind w:firstLine="560"/>
        <w:rPr>
          <w:rFonts w:ascii="宋体" w:hAnsi="宋体" w:cs="宋体"/>
          <w:color w:val="000000"/>
          <w:szCs w:val="28"/>
          <w:shd w:val="clear" w:color="auto" w:fill="FFFFFF"/>
        </w:rPr>
      </w:pPr>
      <w:r>
        <w:rPr>
          <w:rFonts w:hint="eastAsia" w:ascii="宋体" w:hAnsi="宋体" w:cs="宋体"/>
          <w:color w:val="000000"/>
          <w:szCs w:val="28"/>
          <w:shd w:val="clear" w:color="auto" w:fill="FFFFFF"/>
        </w:rPr>
        <w:t>d)索引：在查询频繁的对象上建立合适的索引，使索引的正效应大于负效应。</w:t>
      </w:r>
    </w:p>
    <w:p>
      <w:pPr>
        <w:pStyle w:val="2"/>
        <w:ind w:firstLine="560"/>
        <w:rPr>
          <w:szCs w:val="28"/>
        </w:rPr>
      </w:pPr>
      <w:r>
        <w:rPr>
          <w:rFonts w:hint="eastAsia"/>
          <w:szCs w:val="28"/>
        </w:rPr>
        <w:t>第三阶段：开发期，SQL设计、数据库功能的启用。</w:t>
      </w:r>
    </w:p>
    <w:p>
      <w:pPr>
        <w:pStyle w:val="33"/>
        <w:shd w:val="clear" w:color="auto" w:fill="FFFFFF"/>
        <w:spacing w:before="120" w:beforeAutospacing="0" w:after="120" w:afterAutospacing="0"/>
        <w:ind w:firstLine="560" w:firstLineChars="200"/>
        <w:rPr>
          <w:color w:val="000000"/>
          <w:sz w:val="28"/>
          <w:szCs w:val="28"/>
          <w:shd w:val="clear" w:color="auto" w:fill="FFFFFF"/>
        </w:rPr>
      </w:pPr>
      <w:r>
        <w:rPr>
          <w:rFonts w:hint="eastAsia"/>
          <w:color w:val="000000"/>
          <w:sz w:val="28"/>
          <w:szCs w:val="28"/>
          <w:shd w:val="clear" w:color="auto" w:fill="FFFFFF"/>
        </w:rPr>
        <w:t>(1)SQL设计：编写正确的、查询效率高的SQL语句。这主要依据"查询重写规则"，编写语句的过程中要注意，要有意识地保障SQL能利用到索引。</w:t>
      </w:r>
    </w:p>
    <w:p>
      <w:pPr>
        <w:pStyle w:val="33"/>
        <w:shd w:val="clear" w:color="auto" w:fill="FFFFFF"/>
        <w:spacing w:before="120" w:beforeAutospacing="0" w:after="120" w:afterAutospacing="0"/>
        <w:ind w:firstLine="560" w:firstLineChars="200"/>
        <w:rPr>
          <w:color w:val="000000"/>
          <w:sz w:val="28"/>
          <w:szCs w:val="28"/>
        </w:rPr>
      </w:pPr>
      <w:r>
        <w:rPr>
          <w:rFonts w:hint="eastAsia"/>
          <w:color w:val="000000"/>
          <w:sz w:val="28"/>
          <w:szCs w:val="28"/>
          <w:shd w:val="clear" w:color="auto" w:fill="FFFFFF"/>
        </w:rPr>
        <w:t>(2)数据库功能的启用：数据库为提高性能提供了一些功能，可合理使用。</w:t>
      </w:r>
    </w:p>
    <w:p>
      <w:pPr>
        <w:pStyle w:val="33"/>
        <w:shd w:val="clear" w:color="auto" w:fill="FFFFFF"/>
        <w:spacing w:before="120" w:beforeAutospacing="0" w:after="120" w:afterAutospacing="0"/>
        <w:ind w:firstLine="560" w:firstLineChars="200"/>
        <w:rPr>
          <w:color w:val="000000"/>
          <w:sz w:val="28"/>
          <w:szCs w:val="28"/>
        </w:rPr>
      </w:pPr>
      <w:r>
        <w:rPr>
          <w:rFonts w:hint="eastAsia"/>
          <w:color w:val="000000"/>
          <w:sz w:val="28"/>
          <w:szCs w:val="28"/>
          <w:shd w:val="clear" w:color="auto" w:fill="FFFFFF"/>
        </w:rPr>
        <w:t>a)查询重用：根据实际情况进行配置，缓存查询执行计划、查询结果等。</w:t>
      </w:r>
    </w:p>
    <w:p>
      <w:pPr>
        <w:pStyle w:val="33"/>
        <w:shd w:val="clear" w:color="auto" w:fill="FFFFFF"/>
        <w:spacing w:before="120" w:beforeAutospacing="0" w:after="120" w:afterAutospacing="0"/>
        <w:ind w:firstLine="560" w:firstLineChars="200"/>
        <w:rPr>
          <w:sz w:val="28"/>
          <w:szCs w:val="28"/>
        </w:rPr>
      </w:pPr>
      <w:r>
        <w:rPr>
          <w:rFonts w:hint="eastAsia"/>
          <w:color w:val="000000"/>
          <w:sz w:val="28"/>
          <w:szCs w:val="28"/>
          <w:shd w:val="clear" w:color="auto" w:fill="FFFFFF"/>
        </w:rPr>
        <w:t>b)数据库参数的设置：设置合适的数据缓冲区参数等。</w:t>
      </w:r>
    </w:p>
    <w:p>
      <w:pPr>
        <w:pStyle w:val="2"/>
        <w:ind w:firstLine="560"/>
        <w:rPr>
          <w:szCs w:val="28"/>
        </w:rPr>
      </w:pPr>
      <w:r>
        <w:rPr>
          <w:rFonts w:hint="eastAsia"/>
          <w:szCs w:val="28"/>
        </w:rPr>
        <w:t>第四阶段：测试与运行，数据库功能的启用、模型系统预运行、系统监控与分析。</w:t>
      </w:r>
    </w:p>
    <w:p>
      <w:pPr>
        <w:pStyle w:val="33"/>
        <w:shd w:val="clear" w:color="auto" w:fill="FFFFFF"/>
        <w:spacing w:before="120" w:beforeAutospacing="0" w:after="120" w:afterAutospacing="0"/>
        <w:ind w:firstLine="560" w:firstLineChars="200"/>
        <w:rPr>
          <w:color w:val="000000"/>
          <w:sz w:val="28"/>
          <w:szCs w:val="28"/>
          <w:shd w:val="clear" w:color="auto" w:fill="FFFFFF"/>
        </w:rPr>
      </w:pPr>
      <w:r>
        <w:rPr>
          <w:rFonts w:hint="eastAsia"/>
          <w:color w:val="000000"/>
          <w:sz w:val="28"/>
          <w:szCs w:val="28"/>
          <w:shd w:val="clear" w:color="auto" w:fill="FFFFFF"/>
        </w:rPr>
        <w:t>(1)模型系统预运行：在备用系统上模拟实际运行环境，加大压力进行系统测试，提前发现问题。</w:t>
      </w:r>
    </w:p>
    <w:p>
      <w:pPr>
        <w:pStyle w:val="33"/>
        <w:shd w:val="clear" w:color="auto" w:fill="FFFFFF"/>
        <w:spacing w:before="120" w:beforeAutospacing="0" w:after="120" w:afterAutospacing="0"/>
        <w:ind w:firstLine="560" w:firstLineChars="200"/>
        <w:rPr>
          <w:sz w:val="28"/>
          <w:szCs w:val="28"/>
        </w:rPr>
      </w:pPr>
      <w:r>
        <w:rPr>
          <w:rFonts w:hint="eastAsia"/>
          <w:sz w:val="28"/>
          <w:szCs w:val="28"/>
        </w:rPr>
        <w:t>第五阶段：上线与维护，系统监控与分析。</w:t>
      </w:r>
    </w:p>
    <w:p>
      <w:pPr>
        <w:pStyle w:val="33"/>
        <w:shd w:val="clear" w:color="auto" w:fill="FFFFFF"/>
        <w:spacing w:before="120" w:beforeAutospacing="0" w:after="120" w:afterAutospacing="0"/>
        <w:ind w:firstLine="560" w:firstLineChars="200"/>
        <w:rPr>
          <w:color w:val="000000"/>
          <w:sz w:val="28"/>
          <w:szCs w:val="28"/>
        </w:rPr>
      </w:pPr>
      <w:r>
        <w:rPr>
          <w:rFonts w:hint="eastAsia"/>
          <w:color w:val="000000"/>
          <w:sz w:val="28"/>
          <w:szCs w:val="28"/>
          <w:shd w:val="clear" w:color="auto" w:fill="FFFFFF"/>
        </w:rPr>
        <w:t>(1)系统监控与分析：加强对系统的运行监控和日常的分析工作，具体如下：</w:t>
      </w:r>
    </w:p>
    <w:p>
      <w:pPr>
        <w:pStyle w:val="33"/>
        <w:shd w:val="clear" w:color="auto" w:fill="FFFFFF"/>
        <w:spacing w:before="120" w:beforeAutospacing="0" w:after="120" w:afterAutospacing="0"/>
        <w:ind w:firstLine="560" w:firstLineChars="200"/>
        <w:rPr>
          <w:color w:val="000000"/>
          <w:sz w:val="28"/>
          <w:szCs w:val="28"/>
        </w:rPr>
      </w:pPr>
      <w:r>
        <w:rPr>
          <w:rFonts w:hint="eastAsia"/>
          <w:color w:val="000000"/>
          <w:sz w:val="28"/>
          <w:szCs w:val="28"/>
          <w:shd w:val="clear" w:color="auto" w:fill="FFFFFF"/>
        </w:rPr>
        <w:t>a)应用系统表现：收集用户对应用系统的使用意见、系统存在的问题等。</w:t>
      </w:r>
    </w:p>
    <w:p>
      <w:pPr>
        <w:pStyle w:val="2"/>
        <w:ind w:firstLine="560"/>
        <w:rPr>
          <w:rFonts w:ascii="宋体" w:hAnsi="宋体" w:cs="宋体"/>
          <w:color w:val="000000"/>
          <w:szCs w:val="28"/>
          <w:shd w:val="clear" w:color="auto" w:fill="FFFFFF"/>
        </w:rPr>
      </w:pPr>
      <w:r>
        <w:rPr>
          <w:rFonts w:hint="eastAsia" w:ascii="宋体" w:hAnsi="宋体" w:cs="宋体"/>
          <w:color w:val="000000"/>
          <w:szCs w:val="28"/>
          <w:shd w:val="clear" w:color="auto" w:fill="FFFFFF"/>
        </w:rPr>
        <w:t>b)OS环境监控：实时监控CPU、内存、IO等，并对比实时情况与历史正常情况等。</w:t>
      </w:r>
    </w:p>
    <w:p>
      <w:pPr>
        <w:pStyle w:val="2"/>
        <w:ind w:firstLine="560"/>
        <w:rPr>
          <w:rFonts w:ascii="宋体" w:hAnsi="宋体" w:cs="宋体"/>
          <w:color w:val="000000"/>
          <w:szCs w:val="28"/>
          <w:shd w:val="clear" w:color="auto" w:fill="FFFFFF"/>
        </w:rPr>
      </w:pPr>
      <w:r>
        <w:rPr>
          <w:rFonts w:hint="eastAsia" w:ascii="宋体" w:hAnsi="宋体" w:cs="宋体"/>
          <w:color w:val="000000"/>
          <w:szCs w:val="28"/>
          <w:shd w:val="clear" w:color="auto" w:fill="FFFFFF"/>
        </w:rPr>
        <w:t>c)数据库内部状况监控：通过系统表、视图、工具等手段，查看数据库运行过程中内部状况的信息，如锁的信息，这些都需要实时监控，并对比实时情况与历史正常情况等。</w:t>
      </w:r>
    </w:p>
    <w:p>
      <w:pPr>
        <w:pStyle w:val="2"/>
        <w:ind w:firstLine="560"/>
        <w:rPr>
          <w:rFonts w:ascii="Arial" w:hAnsi="Arial" w:eastAsia="Arial" w:cs="Arial"/>
          <w:color w:val="000000"/>
          <w:szCs w:val="28"/>
          <w:shd w:val="clear" w:color="auto" w:fill="FFFFFF"/>
        </w:rPr>
      </w:pPr>
      <w:r>
        <w:rPr>
          <w:rFonts w:hint="eastAsia" w:ascii="宋体" w:hAnsi="宋体" w:cs="宋体"/>
          <w:color w:val="000000"/>
          <w:szCs w:val="28"/>
          <w:shd w:val="clear" w:color="auto" w:fill="FFFFFF"/>
        </w:rPr>
        <w:t>d)日志分析：在数据库的日志、操作系统的日志中找出异常事件，定位问题。</w:t>
      </w:r>
    </w:p>
    <w:p>
      <w:pPr>
        <w:ind w:firstLine="321" w:firstLineChars="100"/>
        <w:outlineLvl w:val="1"/>
        <w:rPr>
          <w:rFonts w:ascii="黑体" w:hAnsi="黑体" w:eastAsia="黑体" w:cs="黑体"/>
          <w:b/>
          <w:bCs/>
          <w:sz w:val="32"/>
          <w:szCs w:val="32"/>
        </w:rPr>
      </w:pPr>
      <w:bookmarkStart w:id="237" w:name="_Toc11394"/>
      <w:r>
        <w:rPr>
          <w:rFonts w:hint="eastAsia" w:ascii="黑体" w:hAnsi="黑体" w:eastAsia="黑体" w:cs="黑体"/>
          <w:b/>
          <w:bCs/>
          <w:sz w:val="32"/>
          <w:szCs w:val="32"/>
        </w:rPr>
        <w:t>9.3维护策略</w:t>
      </w:r>
      <w:bookmarkEnd w:id="237"/>
    </w:p>
    <w:p>
      <w:pPr>
        <w:ind w:firstLine="562" w:firstLineChars="200"/>
        <w:outlineLvl w:val="2"/>
        <w:rPr>
          <w:rFonts w:ascii="黑体" w:hAnsi="黑体" w:eastAsia="黑体" w:cs="黑体"/>
          <w:b/>
          <w:bCs/>
          <w:szCs w:val="28"/>
        </w:rPr>
      </w:pPr>
      <w:bookmarkStart w:id="238" w:name="_Toc4928"/>
      <w:r>
        <w:rPr>
          <w:rFonts w:hint="eastAsia" w:ascii="黑体" w:hAnsi="黑体" w:eastAsia="黑体" w:cs="黑体"/>
          <w:b/>
          <w:bCs/>
          <w:szCs w:val="28"/>
        </w:rPr>
        <w:t>9.3.1系统维护过程</w:t>
      </w:r>
      <w:bookmarkEnd w:id="238"/>
    </w:p>
    <w:p>
      <w:pPr>
        <w:ind w:firstLine="560" w:firstLineChars="200"/>
        <w:rPr>
          <w:szCs w:val="28"/>
        </w:rPr>
      </w:pPr>
      <w:r>
        <w:rPr>
          <w:rFonts w:hint="eastAsia"/>
          <w:szCs w:val="28"/>
        </w:rPr>
        <w:t>系统维护是为了应对信息系统的环境和其他因素的各种变化，保证系统正常工作而采取的工作。其中包括系统性能的改进，系统错误的改正和系统功能的扩充。系统维护工作的主要内容有：</w:t>
      </w:r>
    </w:p>
    <w:p>
      <w:pPr>
        <w:pStyle w:val="2"/>
        <w:ind w:firstLine="560"/>
        <w:rPr>
          <w:szCs w:val="28"/>
        </w:rPr>
      </w:pPr>
      <w:r>
        <w:rPr>
          <w:rFonts w:hint="eastAsia" w:ascii="宋体" w:hAnsi="宋体" w:cs="宋体"/>
          <w:szCs w:val="28"/>
        </w:rPr>
        <w:t>(1)</w:t>
      </w:r>
      <w:r>
        <w:rPr>
          <w:rFonts w:hint="eastAsia"/>
          <w:szCs w:val="28"/>
        </w:rPr>
        <w:t>应用程序的维护</w:t>
      </w:r>
    </w:p>
    <w:p>
      <w:pPr>
        <w:pStyle w:val="2"/>
        <w:ind w:firstLine="560"/>
        <w:rPr>
          <w:szCs w:val="28"/>
        </w:rPr>
      </w:pPr>
      <w:r>
        <w:rPr>
          <w:rFonts w:hint="eastAsia"/>
          <w:szCs w:val="28"/>
        </w:rPr>
        <w:t>在系统维护的全部工作中，应用程序的维护工作量最大，也最常发生，程序维护工作包括以下几种情况：</w:t>
      </w:r>
    </w:p>
    <w:p>
      <w:pPr>
        <w:pStyle w:val="2"/>
        <w:ind w:firstLine="560"/>
        <w:rPr>
          <w:szCs w:val="28"/>
        </w:rPr>
      </w:pPr>
      <w:r>
        <w:rPr>
          <w:rFonts w:hint="eastAsia"/>
          <w:szCs w:val="28"/>
        </w:rPr>
        <w:t>a)及时纠错:程序在执行过程中会出现某些错误,如溢出现象时有发生,为此,要及时对程序进行处理</w:t>
      </w:r>
    </w:p>
    <w:p>
      <w:pPr>
        <w:pStyle w:val="2"/>
        <w:ind w:firstLine="560"/>
        <w:rPr>
          <w:szCs w:val="28"/>
        </w:rPr>
      </w:pPr>
      <w:r>
        <w:rPr>
          <w:rFonts w:hint="eastAsia"/>
          <w:szCs w:val="28"/>
        </w:rPr>
        <w:t>b)功能的改进和扩充:用户会经常提出对系统的局部功能给予改进,并扩充某些新的功能</w:t>
      </w:r>
    </w:p>
    <w:p>
      <w:pPr>
        <w:pStyle w:val="2"/>
        <w:ind w:firstLine="560"/>
        <w:rPr>
          <w:szCs w:val="28"/>
        </w:rPr>
      </w:pPr>
      <w:r>
        <w:rPr>
          <w:rFonts w:hint="eastAsia"/>
          <w:szCs w:val="28"/>
        </w:rPr>
        <w:t>c)适应性维护:运行环境一旦发生变化,就要进行适应性维护工作</w:t>
      </w:r>
    </w:p>
    <w:p>
      <w:pPr>
        <w:pStyle w:val="2"/>
        <w:ind w:firstLine="560"/>
        <w:rPr>
          <w:szCs w:val="28"/>
        </w:rPr>
      </w:pPr>
      <w:r>
        <w:rPr>
          <w:rFonts w:hint="eastAsia" w:ascii="宋体" w:hAnsi="宋体" w:cs="宋体"/>
          <w:szCs w:val="28"/>
        </w:rPr>
        <w:t>(2)</w:t>
      </w:r>
      <w:r>
        <w:rPr>
          <w:rFonts w:hint="eastAsia"/>
          <w:szCs w:val="28"/>
        </w:rPr>
        <w:t>数据的维护</w:t>
      </w:r>
    </w:p>
    <w:p>
      <w:pPr>
        <w:pStyle w:val="2"/>
        <w:ind w:firstLine="560"/>
        <w:rPr>
          <w:szCs w:val="28"/>
        </w:rPr>
      </w:pPr>
      <w:r>
        <w:rPr>
          <w:rFonts w:hint="eastAsia"/>
          <w:szCs w:val="28"/>
        </w:rPr>
        <w:t>系统的业务处理对数据的需求是不断变化的,要经常对数据文件或数据库进行修改,数据维护工作包括以下几种情况:</w:t>
      </w:r>
    </w:p>
    <w:p>
      <w:pPr>
        <w:pStyle w:val="2"/>
        <w:ind w:firstLine="560"/>
        <w:rPr>
          <w:szCs w:val="28"/>
        </w:rPr>
      </w:pPr>
      <w:r>
        <w:rPr>
          <w:rFonts w:hint="eastAsia"/>
          <w:szCs w:val="28"/>
        </w:rPr>
        <w:t>a)数据的转存与恢复:为了有效的恢复被破坏的数据,每天固定时间将数据复制成备份,同时每周固定时间将备份数据脱机保存在更安全的存储空间中;在运行过程中每隔一段时间记录数据所发生的变化,作为增量转储当数据出现异常时,依据增量转储做改变点运行系统日志,将数据恢复</w:t>
      </w:r>
    </w:p>
    <w:p>
      <w:pPr>
        <w:pStyle w:val="2"/>
        <w:ind w:firstLine="560"/>
        <w:rPr>
          <w:szCs w:val="28"/>
        </w:rPr>
      </w:pPr>
      <w:r>
        <w:rPr>
          <w:rFonts w:hint="eastAsia"/>
          <w:szCs w:val="28"/>
        </w:rPr>
        <w:t>b)数据的重组织:由于系统反复不断的对数据进行各种操作,导致数据的存取率不断下降,当数据的效率低到不能满足系统处理要求时,就必须对数据实施重组织,已恢复数据的效率</w:t>
      </w:r>
    </w:p>
    <w:p>
      <w:pPr>
        <w:pStyle w:val="2"/>
        <w:ind w:firstLine="560"/>
        <w:rPr>
          <w:szCs w:val="28"/>
        </w:rPr>
      </w:pPr>
      <w:r>
        <w:rPr>
          <w:rFonts w:hint="eastAsia" w:ascii="宋体" w:hAnsi="宋体" w:cs="宋体"/>
          <w:szCs w:val="28"/>
        </w:rPr>
        <w:t>(3)</w:t>
      </w:r>
      <w:r>
        <w:rPr>
          <w:rFonts w:hint="eastAsia"/>
          <w:szCs w:val="28"/>
        </w:rPr>
        <w:t>代码的维护</w:t>
      </w:r>
    </w:p>
    <w:p>
      <w:pPr>
        <w:pStyle w:val="2"/>
        <w:ind w:firstLine="560"/>
        <w:rPr>
          <w:szCs w:val="28"/>
        </w:rPr>
      </w:pPr>
      <w:r>
        <w:rPr>
          <w:rFonts w:hint="eastAsia"/>
          <w:szCs w:val="28"/>
        </w:rPr>
        <w:t>随着系统的变化,旧的代码不能适应新的要求,必须进行变更</w:t>
      </w:r>
    </w:p>
    <w:p>
      <w:pPr>
        <w:pStyle w:val="2"/>
        <w:ind w:firstLine="560"/>
        <w:rPr>
          <w:szCs w:val="28"/>
        </w:rPr>
      </w:pPr>
      <w:r>
        <w:rPr>
          <w:rFonts w:hint="eastAsia" w:ascii="宋体" w:hAnsi="宋体" w:cs="宋体"/>
          <w:szCs w:val="28"/>
        </w:rPr>
        <w:t>(4)</w:t>
      </w:r>
      <w:r>
        <w:rPr>
          <w:rFonts w:hint="eastAsia"/>
          <w:szCs w:val="28"/>
        </w:rPr>
        <w:t>机器设备的维护</w:t>
      </w:r>
    </w:p>
    <w:p>
      <w:pPr>
        <w:pStyle w:val="2"/>
        <w:ind w:firstLine="560"/>
        <w:rPr>
          <w:szCs w:val="28"/>
        </w:rPr>
      </w:pPr>
      <w:r>
        <w:rPr>
          <w:rFonts w:hint="eastAsia"/>
          <w:szCs w:val="28"/>
        </w:rPr>
        <w:t>对机器设备硬件与系统软件的日常管理和维护工作</w:t>
      </w:r>
    </w:p>
    <w:p>
      <w:pPr>
        <w:pStyle w:val="2"/>
        <w:ind w:firstLine="562"/>
        <w:outlineLvl w:val="2"/>
        <w:rPr>
          <w:rFonts w:ascii="黑体" w:hAnsi="黑体" w:eastAsia="黑体" w:cs="黑体"/>
          <w:b/>
          <w:bCs/>
          <w:szCs w:val="28"/>
        </w:rPr>
      </w:pPr>
      <w:bookmarkStart w:id="239" w:name="_Toc18980"/>
      <w:r>
        <w:rPr>
          <w:rFonts w:hint="eastAsia" w:ascii="黑体" w:hAnsi="黑体" w:eastAsia="黑体" w:cs="黑体"/>
          <w:b/>
          <w:bCs/>
          <w:szCs w:val="28"/>
        </w:rPr>
        <w:t>9.3.2系统维护过程管理</w:t>
      </w:r>
      <w:bookmarkEnd w:id="239"/>
    </w:p>
    <w:p>
      <w:pPr>
        <w:pStyle w:val="2"/>
        <w:ind w:firstLine="560"/>
        <w:rPr>
          <w:szCs w:val="28"/>
        </w:rPr>
      </w:pPr>
      <w:r>
        <w:rPr>
          <w:rFonts w:hint="eastAsia" w:ascii="宋体" w:hAnsi="宋体" w:cs="宋体"/>
          <w:szCs w:val="28"/>
        </w:rPr>
        <w:t>(1)</w:t>
      </w:r>
      <w:r>
        <w:rPr>
          <w:rFonts w:hint="eastAsia"/>
          <w:szCs w:val="28"/>
        </w:rPr>
        <w:t>日常运行管理</w:t>
      </w:r>
    </w:p>
    <w:p>
      <w:pPr>
        <w:pStyle w:val="2"/>
        <w:ind w:firstLine="560"/>
        <w:rPr>
          <w:szCs w:val="28"/>
        </w:rPr>
      </w:pPr>
      <w:r>
        <w:rPr>
          <w:rFonts w:hint="eastAsia"/>
          <w:szCs w:val="28"/>
        </w:rPr>
        <w:t>a)系统运行情况记录</w:t>
      </w:r>
    </w:p>
    <w:p>
      <w:pPr>
        <w:pStyle w:val="2"/>
        <w:ind w:firstLine="560"/>
        <w:rPr>
          <w:szCs w:val="28"/>
        </w:rPr>
      </w:pPr>
      <w:r>
        <w:rPr>
          <w:rFonts w:hint="eastAsia"/>
          <w:szCs w:val="28"/>
        </w:rPr>
        <w:t>b)系统日常维护记录</w:t>
      </w:r>
    </w:p>
    <w:p>
      <w:pPr>
        <w:pStyle w:val="2"/>
        <w:ind w:firstLine="560"/>
        <w:rPr>
          <w:szCs w:val="28"/>
        </w:rPr>
      </w:pPr>
      <w:r>
        <w:rPr>
          <w:rFonts w:hint="eastAsia"/>
          <w:szCs w:val="28"/>
        </w:rPr>
        <w:t>c)系统适应性维护记录</w:t>
      </w:r>
    </w:p>
    <w:p>
      <w:pPr>
        <w:pStyle w:val="2"/>
        <w:ind w:firstLine="560"/>
        <w:rPr>
          <w:szCs w:val="28"/>
        </w:rPr>
      </w:pPr>
      <w:r>
        <w:rPr>
          <w:rFonts w:hint="eastAsia" w:ascii="宋体" w:hAnsi="宋体" w:cs="宋体"/>
          <w:szCs w:val="28"/>
        </w:rPr>
        <w:t>(2)</w:t>
      </w:r>
      <w:r>
        <w:rPr>
          <w:rFonts w:hint="eastAsia"/>
          <w:szCs w:val="28"/>
        </w:rPr>
        <w:t>系统文档规范管理</w:t>
      </w:r>
    </w:p>
    <w:p>
      <w:pPr>
        <w:pStyle w:val="2"/>
        <w:ind w:firstLine="560"/>
        <w:rPr>
          <w:szCs w:val="28"/>
        </w:rPr>
      </w:pPr>
      <w:r>
        <w:rPr>
          <w:rFonts w:hint="eastAsia"/>
          <w:szCs w:val="28"/>
        </w:rPr>
        <w:t>a)保持文档的一致性和可追溯性</w:t>
      </w:r>
    </w:p>
    <w:p>
      <w:pPr>
        <w:pStyle w:val="2"/>
        <w:ind w:firstLine="560"/>
        <w:rPr>
          <w:szCs w:val="28"/>
        </w:rPr>
      </w:pPr>
      <w:r>
        <w:rPr>
          <w:rFonts w:hint="eastAsia"/>
          <w:szCs w:val="28"/>
        </w:rPr>
        <w:t>b)指定标准与规范,收存取用管理等</w:t>
      </w:r>
    </w:p>
    <w:p>
      <w:pPr>
        <w:pStyle w:val="2"/>
        <w:ind w:firstLine="560"/>
        <w:rPr>
          <w:szCs w:val="28"/>
        </w:rPr>
      </w:pPr>
      <w:r>
        <w:rPr>
          <w:rFonts w:hint="eastAsia" w:ascii="宋体" w:hAnsi="宋体" w:cs="宋体"/>
          <w:szCs w:val="28"/>
        </w:rPr>
        <w:t>(3)</w:t>
      </w:r>
      <w:r>
        <w:rPr>
          <w:rFonts w:hint="eastAsia"/>
          <w:szCs w:val="28"/>
        </w:rPr>
        <w:t>系统的安全与保密</w:t>
      </w:r>
    </w:p>
    <w:p>
      <w:pPr>
        <w:pStyle w:val="2"/>
        <w:ind w:firstLine="560"/>
        <w:rPr>
          <w:szCs w:val="28"/>
        </w:rPr>
      </w:pPr>
      <w:r>
        <w:rPr>
          <w:rFonts w:hint="eastAsia"/>
          <w:szCs w:val="28"/>
        </w:rPr>
        <w:t>a)制定严密的安全与保密制度,提高安全与保密意识</w:t>
      </w:r>
    </w:p>
    <w:p>
      <w:pPr>
        <w:pStyle w:val="2"/>
        <w:ind w:firstLine="560"/>
        <w:rPr>
          <w:szCs w:val="28"/>
        </w:rPr>
      </w:pPr>
      <w:r>
        <w:rPr>
          <w:rFonts w:hint="eastAsia"/>
          <w:szCs w:val="28"/>
        </w:rPr>
        <w:t>b)制定损害恢复规程</w:t>
      </w:r>
    </w:p>
    <w:p>
      <w:pPr>
        <w:pStyle w:val="2"/>
        <w:ind w:firstLine="560"/>
        <w:rPr>
          <w:szCs w:val="28"/>
        </w:rPr>
      </w:pPr>
      <w:r>
        <w:rPr>
          <w:rFonts w:hint="eastAsia"/>
          <w:szCs w:val="28"/>
        </w:rPr>
        <w:t>c)配备齐全的安全设备</w:t>
      </w:r>
    </w:p>
    <w:p>
      <w:pPr>
        <w:pStyle w:val="2"/>
        <w:ind w:firstLine="560"/>
        <w:rPr>
          <w:szCs w:val="28"/>
        </w:rPr>
      </w:pPr>
      <w:r>
        <w:rPr>
          <w:rFonts w:hint="eastAsia"/>
          <w:szCs w:val="28"/>
        </w:rPr>
        <w:t>d)设置切实可靠的系统访问机制、权限、用户身份确认、防火墙设置等</w:t>
      </w:r>
    </w:p>
    <w:p>
      <w:pPr>
        <w:pStyle w:val="2"/>
        <w:ind w:firstLine="560"/>
        <w:rPr>
          <w:szCs w:val="28"/>
        </w:rPr>
      </w:pPr>
      <w:r>
        <w:rPr>
          <w:rFonts w:hint="eastAsia"/>
          <w:szCs w:val="28"/>
        </w:rPr>
        <w:t>e）完整地制作系统软件和应用软件备份</w:t>
      </w:r>
    </w:p>
    <w:p>
      <w:pPr>
        <w:outlineLvl w:val="0"/>
        <w:rPr>
          <w:rFonts w:ascii="黑体" w:hAnsi="黑体" w:eastAsia="黑体" w:cs="黑体"/>
          <w:b/>
          <w:bCs/>
          <w:sz w:val="44"/>
          <w:szCs w:val="44"/>
        </w:rPr>
      </w:pPr>
      <w:bookmarkStart w:id="240" w:name="_Toc20882"/>
      <w:r>
        <w:rPr>
          <w:rFonts w:hint="eastAsia" w:ascii="黑体" w:hAnsi="黑体" w:eastAsia="黑体" w:cs="黑体"/>
          <w:b/>
          <w:bCs/>
          <w:sz w:val="44"/>
          <w:szCs w:val="44"/>
        </w:rPr>
        <w:t>10附录</w:t>
      </w:r>
      <w:bookmarkEnd w:id="240"/>
    </w:p>
    <w:p>
      <w:pPr>
        <w:pStyle w:val="2"/>
        <w:ind w:firstLine="321" w:firstLineChars="100"/>
        <w:outlineLvl w:val="1"/>
        <w:rPr>
          <w:rFonts w:ascii="黑体" w:hAnsi="黑体" w:eastAsia="黑体" w:cs="黑体"/>
          <w:b/>
          <w:bCs/>
          <w:sz w:val="32"/>
          <w:szCs w:val="32"/>
        </w:rPr>
      </w:pPr>
      <w:bookmarkStart w:id="241" w:name="_Toc11945"/>
      <w:r>
        <w:rPr>
          <w:rFonts w:hint="eastAsia" w:ascii="黑体" w:hAnsi="黑体" w:eastAsia="黑体" w:cs="黑体"/>
          <w:b/>
          <w:bCs/>
          <w:sz w:val="32"/>
          <w:szCs w:val="32"/>
        </w:rPr>
        <w:t>10.1附录1</w:t>
      </w:r>
      <w:bookmarkEnd w:id="241"/>
    </w:p>
    <w:p>
      <w:pPr>
        <w:pStyle w:val="2"/>
        <w:ind w:firstLine="560"/>
        <w:jc w:val="left"/>
      </w:pPr>
      <w:r>
        <w:rPr>
          <w:rFonts w:hint="eastAsia"/>
        </w:rPr>
        <w:t>角色权限表:</w:t>
      </w:r>
    </w:p>
    <w:tbl>
      <w:tblPr>
        <w:tblStyle w:val="38"/>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96"/>
        <w:gridCol w:w="1570"/>
        <w:gridCol w:w="1570"/>
        <w:gridCol w:w="1570"/>
        <w:gridCol w:w="1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shd w:val="clear" w:color="auto" w:fill="548DD4"/>
            <w:noWrap/>
          </w:tcPr>
          <w:p>
            <w:pPr>
              <w:jc w:val="center"/>
              <w:rPr>
                <w:rFonts w:ascii="宋体" w:hAnsi="宋体" w:cs="宋体"/>
                <w:b/>
                <w:bCs/>
                <w:sz w:val="21"/>
                <w:szCs w:val="21"/>
              </w:rPr>
            </w:pPr>
            <w:r>
              <w:rPr>
                <w:rFonts w:hint="eastAsia" w:ascii="宋体" w:hAnsi="宋体" w:cs="宋体"/>
                <w:b/>
                <w:bCs/>
                <w:sz w:val="21"/>
                <w:szCs w:val="21"/>
              </w:rPr>
              <w:t>功能菜单</w:t>
            </w:r>
          </w:p>
        </w:tc>
        <w:tc>
          <w:tcPr>
            <w:tcW w:w="1570" w:type="dxa"/>
            <w:shd w:val="clear" w:color="auto" w:fill="548DD4"/>
            <w:noWrap/>
          </w:tcPr>
          <w:p>
            <w:pPr>
              <w:jc w:val="center"/>
              <w:rPr>
                <w:rFonts w:ascii="宋体" w:hAnsi="宋体" w:cs="宋体"/>
                <w:b/>
                <w:bCs/>
                <w:sz w:val="21"/>
                <w:szCs w:val="21"/>
              </w:rPr>
            </w:pPr>
            <w:r>
              <w:rPr>
                <w:rFonts w:hint="eastAsia" w:ascii="宋体" w:hAnsi="宋体" w:cs="宋体"/>
                <w:b/>
                <w:bCs/>
                <w:sz w:val="21"/>
                <w:szCs w:val="21"/>
              </w:rPr>
              <w:t>系统管理员</w:t>
            </w:r>
          </w:p>
        </w:tc>
        <w:tc>
          <w:tcPr>
            <w:tcW w:w="1570" w:type="dxa"/>
            <w:shd w:val="clear" w:color="auto" w:fill="548DD4"/>
            <w:noWrap/>
          </w:tcPr>
          <w:p>
            <w:pPr>
              <w:jc w:val="center"/>
              <w:rPr>
                <w:rFonts w:ascii="宋体" w:hAnsi="宋体" w:cs="宋体"/>
                <w:b/>
                <w:bCs/>
                <w:sz w:val="21"/>
                <w:szCs w:val="21"/>
              </w:rPr>
            </w:pPr>
            <w:r>
              <w:rPr>
                <w:rFonts w:hint="eastAsia" w:ascii="宋体" w:hAnsi="宋体" w:cs="宋体"/>
                <w:b/>
                <w:bCs/>
                <w:sz w:val="21"/>
                <w:szCs w:val="21"/>
              </w:rPr>
              <w:t>党委管理员</w:t>
            </w:r>
          </w:p>
        </w:tc>
        <w:tc>
          <w:tcPr>
            <w:tcW w:w="1570" w:type="dxa"/>
            <w:shd w:val="clear" w:color="auto" w:fill="548DD4"/>
            <w:noWrap/>
          </w:tcPr>
          <w:p>
            <w:pPr>
              <w:jc w:val="center"/>
              <w:rPr>
                <w:rFonts w:ascii="宋体" w:hAnsi="宋体" w:cs="宋体"/>
                <w:b/>
                <w:bCs/>
                <w:sz w:val="21"/>
                <w:szCs w:val="21"/>
              </w:rPr>
            </w:pPr>
            <w:r>
              <w:rPr>
                <w:rFonts w:hint="eastAsia" w:ascii="宋体" w:hAnsi="宋体" w:cs="宋体"/>
                <w:b/>
                <w:bCs/>
                <w:sz w:val="21"/>
                <w:szCs w:val="21"/>
              </w:rPr>
              <w:t>党总支管理员</w:t>
            </w:r>
          </w:p>
        </w:tc>
        <w:tc>
          <w:tcPr>
            <w:tcW w:w="1570" w:type="dxa"/>
            <w:shd w:val="clear" w:color="auto" w:fill="548DD4"/>
            <w:noWrap/>
          </w:tcPr>
          <w:p>
            <w:pPr>
              <w:jc w:val="center"/>
              <w:rPr>
                <w:rFonts w:ascii="宋体" w:hAnsi="宋体" w:cs="宋体"/>
                <w:b/>
                <w:bCs/>
                <w:sz w:val="21"/>
                <w:szCs w:val="21"/>
              </w:rPr>
            </w:pPr>
            <w:r>
              <w:rPr>
                <w:rFonts w:hint="eastAsia" w:ascii="宋体" w:hAnsi="宋体" w:cs="宋体"/>
                <w:b/>
                <w:bCs/>
                <w:sz w:val="21"/>
                <w:szCs w:val="21"/>
              </w:rPr>
              <w:t>党支部管理员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菜单管理</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用户管理</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角色管理</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字典管理</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日志管理</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发展党员信息</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发展党员流程</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发展党员进度</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b/>
                <w:bCs/>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发展党员视图</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审核人员管理</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党员信息管理</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党员图表统计</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党员统计</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交费周期管理</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党费查询管理</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党建知识管理</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机构管理</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APP名称管理</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机构职位管理</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通用职位管理</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关系转接</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会议管理</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会议统计</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台账查看</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年度工作</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支部获奖情况</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党员获奖情况</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模块管理</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党支部权限管理</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意见征集</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学习积分管理</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关于我们</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文章标签</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文章管理</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滚动要问</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基层动态</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图书管理</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考试重置</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6" w:type="dxa"/>
            <w:noWrap/>
          </w:tcPr>
          <w:p>
            <w:pPr>
              <w:jc w:val="center"/>
              <w:rPr>
                <w:rFonts w:ascii="宋体" w:hAnsi="宋体" w:cs="宋体"/>
                <w:sz w:val="21"/>
                <w:szCs w:val="21"/>
              </w:rPr>
            </w:pPr>
            <w:r>
              <w:rPr>
                <w:rFonts w:hint="eastAsia" w:ascii="宋体" w:hAnsi="宋体" w:cs="宋体"/>
                <w:sz w:val="21"/>
                <w:szCs w:val="21"/>
              </w:rPr>
              <w:t>在线考试管理</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c>
          <w:tcPr>
            <w:tcW w:w="1570" w:type="dxa"/>
            <w:noWrap/>
          </w:tcPr>
          <w:p>
            <w:pPr>
              <w:jc w:val="center"/>
              <w:rPr>
                <w:rFonts w:ascii="宋体" w:hAnsi="宋体" w:cs="宋体"/>
                <w:sz w:val="21"/>
                <w:szCs w:val="21"/>
              </w:rPr>
            </w:pPr>
            <w:r>
              <w:rPr>
                <w:rFonts w:hint="eastAsia" w:ascii="宋体" w:hAnsi="宋体" w:cs="宋体"/>
                <w:sz w:val="21"/>
                <w:szCs w:val="21"/>
              </w:rPr>
              <w:t>—</w:t>
            </w:r>
          </w:p>
        </w:tc>
      </w:tr>
    </w:tbl>
    <w:p/>
    <w:p>
      <w:pPr>
        <w:pStyle w:val="2"/>
        <w:spacing w:line="360" w:lineRule="auto"/>
        <w:ind w:firstLine="480"/>
        <w:rPr>
          <w:sz w:val="24"/>
        </w:rPr>
      </w:pPr>
    </w:p>
    <w:sectPr>
      <w:headerReference r:id="rId11" w:type="default"/>
      <w:footerReference r:id="rId12" w:type="default"/>
      <w:pgSz w:w="11906" w:h="16838"/>
      <w:pgMar w:top="1440" w:right="1287" w:bottom="1440" w:left="1259" w:header="851" w:footer="992" w:gutter="0"/>
      <w:pgNumType w:start="1"/>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李振" w:date="2019-02-22T13:43:00Z" w:initials="">
    <w:p w14:paraId="742D2376">
      <w:pPr>
        <w:pStyle w:val="14"/>
        <w:rPr>
          <w:rFonts w:hint="eastAsia"/>
        </w:rPr>
      </w:pPr>
      <w:r>
        <w:rPr>
          <w:rFonts w:hint="eastAsia"/>
        </w:rPr>
        <w:t>建议确认下：</w:t>
      </w:r>
    </w:p>
    <w:p w14:paraId="3EBC12D1">
      <w:pPr>
        <w:pStyle w:val="14"/>
        <w:rPr>
          <w:rFonts w:hint="eastAsia"/>
        </w:rPr>
      </w:pPr>
      <w:r>
        <w:rPr>
          <w:rFonts w:hint="eastAsia"/>
        </w:rPr>
        <w:t>如果目前开发组搭建的航天一院党建云拥有流程引擎、自由表单、设计报表、模块化的系统管理等组建，可以认为“航天一院党建云”已经形成了平台能力，可以通过简单开发+快速配置+构件代码复用等手段快速实现其他系统的建设。</w:t>
      </w:r>
    </w:p>
    <w:p w14:paraId="704534E9">
      <w:pPr>
        <w:pStyle w:val="14"/>
      </w:pPr>
      <w:r>
        <w:rPr>
          <w:rFonts w:hint="eastAsia"/>
        </w:rPr>
        <w:t>反之，则不认为“航天一院党建云”实际上仍旧是系统，而不具备平台能力，继续开发“精细化管理系统”是进一步开发代码的迭代方式。</w:t>
      </w:r>
    </w:p>
  </w:comment>
  <w:comment w:id="1" w:author="刘柏豪" w:date="2019-02-26T10:47:41Z" w:initials="">
    <w:p w14:paraId="6D340179">
      <w:pPr>
        <w:pStyle w:val="14"/>
        <w:rPr>
          <w:rFonts w:hint="eastAsia"/>
          <w:lang w:val="en-US" w:eastAsia="zh-CN"/>
        </w:rPr>
      </w:pPr>
      <w:r>
        <w:rPr>
          <w:rFonts w:hint="eastAsia"/>
          <w:lang w:val="en-US" w:eastAsia="zh-CN"/>
        </w:rPr>
        <w:t>1.所有功能模块全部重新设计,并不是所谓的构造代码块复用。</w:t>
      </w:r>
    </w:p>
    <w:p w14:paraId="66255070">
      <w:pPr>
        <w:pStyle w:val="14"/>
        <w:rPr>
          <w:rFonts w:hint="eastAsia"/>
          <w:lang w:val="en-US" w:eastAsia="zh-CN"/>
        </w:rPr>
      </w:pPr>
      <w:r>
        <w:rPr>
          <w:rFonts w:hint="eastAsia"/>
          <w:lang w:val="en-US" w:eastAsia="zh-CN"/>
        </w:rPr>
        <w:t>2.党建云是一套为党建而设计的管理系统,暂不具备平台的能力。</w:t>
      </w:r>
    </w:p>
  </w:comment>
  <w:comment w:id="2" w:author="刘柏豪" w:date="2019-02-26T10:57:40Z" w:initials="">
    <w:p w14:paraId="20100EB9">
      <w:pPr>
        <w:pStyle w:val="14"/>
        <w:rPr>
          <w:rFonts w:hint="eastAsia" w:eastAsia="宋体"/>
          <w:lang w:val="en-US" w:eastAsia="zh-CN"/>
        </w:rPr>
      </w:pPr>
      <w:r>
        <w:rPr>
          <w:rFonts w:hint="eastAsia"/>
          <w:lang w:val="en-US" w:eastAsia="zh-CN"/>
        </w:rPr>
        <w:t>引用的称谓应是“航天一院党建云管理系统”</w:t>
      </w:r>
    </w:p>
  </w:comment>
  <w:comment w:id="3" w:author="刘柏豪" w:date="2019-02-26T10:58:29Z" w:initials="">
    <w:p w14:paraId="32B83242">
      <w:pPr>
        <w:pStyle w:val="14"/>
        <w:rPr>
          <w:rFonts w:hint="eastAsia" w:eastAsia="宋体"/>
          <w:lang w:val="en-US" w:eastAsia="zh-CN"/>
        </w:rPr>
      </w:pPr>
      <w:r>
        <w:rPr>
          <w:rFonts w:hint="eastAsia"/>
          <w:lang w:val="en-US" w:eastAsia="zh-CN"/>
        </w:rPr>
        <w:t>不是很清楚为什么删除了一个特定的引用名称，增加了一相同的非引用名称</w:t>
      </w:r>
    </w:p>
  </w:comment>
  <w:comment w:id="4" w:author="刘柏豪" w:date="2019-02-26T12:55:48Z" w:initials="">
    <w:p w14:paraId="17B02F22">
      <w:pPr>
        <w:pStyle w:val="14"/>
        <w:rPr>
          <w:rFonts w:hint="eastAsia" w:eastAsia="宋体"/>
          <w:lang w:val="en-US" w:eastAsia="zh-CN"/>
        </w:rPr>
      </w:pPr>
      <w:r>
        <w:rPr>
          <w:rFonts w:hint="eastAsia"/>
          <w:lang w:val="en-US" w:eastAsia="zh-CN"/>
        </w:rPr>
        <w:t>“航天一院党建云管理系统”</w:t>
      </w:r>
    </w:p>
  </w:comment>
  <w:comment w:id="5" w:author="刘柏豪" w:date="2019-02-26T12:58:38Z" w:initials="">
    <w:p w14:paraId="76777F12">
      <w:pPr>
        <w:pStyle w:val="14"/>
        <w:rPr>
          <w:rFonts w:hint="eastAsia" w:eastAsia="宋体"/>
          <w:lang w:val="en-US" w:eastAsia="zh-CN"/>
        </w:rPr>
      </w:pPr>
      <w:r>
        <w:rPr>
          <w:rFonts w:hint="eastAsia"/>
          <w:lang w:val="en-US" w:eastAsia="zh-CN"/>
        </w:rPr>
        <w:t>航天一院党建云管理系统</w:t>
      </w:r>
    </w:p>
  </w:comment>
  <w:comment w:id="6" w:author="李振" w:date="2019-02-22T14:13:00Z" w:initials="">
    <w:p w14:paraId="3E741599">
      <w:pPr>
        <w:pStyle w:val="14"/>
        <w:rPr>
          <w:rFonts w:hint="eastAsia"/>
        </w:rPr>
      </w:pPr>
      <w:r>
        <w:rPr>
          <w:rFonts w:hint="eastAsia"/>
        </w:rPr>
        <w:t>建设目标实际上是依据需求明确一期的建设目标，完成系统7个流程及相关功能的设计开发。</w:t>
      </w:r>
    </w:p>
    <w:p w14:paraId="65DC2E92">
      <w:pPr>
        <w:pStyle w:val="14"/>
        <w:rPr>
          <w:rFonts w:hint="eastAsia"/>
        </w:rPr>
      </w:pPr>
    </w:p>
    <w:p w14:paraId="1CCE11FC">
      <w:pPr>
        <w:pStyle w:val="14"/>
        <w:rPr>
          <w:rFonts w:hint="eastAsia"/>
        </w:rPr>
      </w:pPr>
      <w:r>
        <w:rPr>
          <w:rFonts w:hint="eastAsia"/>
        </w:rPr>
        <w:t>建议确认下7个功能是否都是流程，可以按照7个功能来明确建设目标。</w:t>
      </w:r>
    </w:p>
    <w:p w14:paraId="7E1A7F36">
      <w:pPr>
        <w:pStyle w:val="14"/>
        <w:rPr>
          <w:rFonts w:hint="eastAsia"/>
        </w:rPr>
      </w:pPr>
    </w:p>
    <w:p w14:paraId="539B4309">
      <w:pPr>
        <w:pStyle w:val="14"/>
        <w:rPr>
          <w:rFonts w:hint="eastAsia"/>
        </w:rPr>
      </w:pPr>
      <w:r>
        <w:rPr>
          <w:rFonts w:hint="eastAsia"/>
        </w:rPr>
        <w:t>基于此，本文作为技术方案一期相对比较合适。</w:t>
      </w:r>
    </w:p>
    <w:p w14:paraId="720B573A">
      <w:pPr>
        <w:pStyle w:val="14"/>
      </w:pPr>
      <w:r>
        <w:rPr>
          <w:rFonts w:hint="eastAsia"/>
        </w:rPr>
        <w:t>如果希望通过本方案解决系统的全部建设工作，可以单独编制一个章节：项目实施，然后在章节里写明分期建设的细节。</w:t>
      </w:r>
    </w:p>
  </w:comment>
  <w:comment w:id="7" w:author="刘柏豪" w:date="2019-02-26T11:19:00Z" w:initials="">
    <w:p w14:paraId="10B31F7B">
      <w:pPr>
        <w:pStyle w:val="14"/>
        <w:rPr>
          <w:rFonts w:hint="eastAsia" w:eastAsia="宋体"/>
          <w:lang w:val="en-US" w:eastAsia="zh-CN"/>
        </w:rPr>
      </w:pPr>
      <w:r>
        <w:rPr>
          <w:rFonts w:hint="eastAsia"/>
          <w:lang w:val="en-US" w:eastAsia="zh-CN"/>
        </w:rPr>
        <w:t>特定的称谓在使用时应不需要添加双引号？</w:t>
      </w:r>
    </w:p>
  </w:comment>
  <w:comment w:id="8" w:author="李振" w:date="2019-02-22T13:55:00Z" w:initials="">
    <w:p w14:paraId="636A36E6">
      <w:pPr>
        <w:pStyle w:val="14"/>
      </w:pPr>
      <w:r>
        <w:rPr>
          <w:rFonts w:hint="eastAsia"/>
        </w:rPr>
        <w:t>对于系统的建设原则，简单描述即可</w:t>
      </w:r>
    </w:p>
  </w:comment>
  <w:comment w:id="9" w:author="刘柏豪" w:date="2019-02-26T13:08:46Z" w:initials="">
    <w:p w14:paraId="31BE1A75">
      <w:pPr>
        <w:pStyle w:val="14"/>
        <w:rPr>
          <w:rFonts w:hint="eastAsia" w:eastAsia="宋体"/>
          <w:lang w:val="en-US" w:eastAsia="zh-CN"/>
        </w:rPr>
      </w:pPr>
      <w:r>
        <w:rPr>
          <w:rFonts w:hint="eastAsia"/>
          <w:lang w:val="en-US" w:eastAsia="zh-CN"/>
        </w:rPr>
        <w:t>不明白删除研发、战术、一部是什么意思</w:t>
      </w:r>
    </w:p>
  </w:comment>
  <w:comment w:id="10" w:author="李振" w:date="2019-02-22T14:09:00Z" w:initials="">
    <w:p w14:paraId="3C422011">
      <w:pPr>
        <w:pStyle w:val="14"/>
        <w:rPr>
          <w:rFonts w:hint="eastAsia"/>
        </w:rPr>
      </w:pPr>
      <w:r>
        <w:rPr>
          <w:rFonts w:hint="eastAsia"/>
        </w:rPr>
        <w:t>可以依据总体架构图做简要介绍。</w:t>
      </w:r>
    </w:p>
    <w:p w14:paraId="094A6724">
      <w:pPr>
        <w:pStyle w:val="14"/>
        <w:rPr>
          <w:rFonts w:hint="eastAsia"/>
        </w:rPr>
      </w:pPr>
      <w:r>
        <w:rPr>
          <w:rFonts w:hint="eastAsia"/>
        </w:rPr>
        <w:t>如果已经形成了平台，在此章节可对平台做简要介绍。</w:t>
      </w:r>
    </w:p>
    <w:p w14:paraId="3CA616E4">
      <w:pPr>
        <w:pStyle w:val="14"/>
        <w:rPr>
          <w:rFonts w:hint="eastAsia" w:eastAsia="宋体"/>
          <w:lang w:eastAsia="zh-CN"/>
        </w:rPr>
      </w:pPr>
    </w:p>
    <w:p w14:paraId="7A1B1FA1">
      <w:pPr>
        <w:pStyle w:val="14"/>
        <w:rPr>
          <w:rFonts w:hint="eastAsia"/>
        </w:rPr>
      </w:pPr>
      <w:r>
        <w:rPr>
          <w:rFonts w:hint="eastAsia"/>
        </w:rPr>
        <w:t>例如对每一层的组成及功能等</w:t>
      </w:r>
    </w:p>
    <w:p w14:paraId="10A31FE0">
      <w:pPr>
        <w:pStyle w:val="14"/>
        <w:rPr>
          <w:rFonts w:hint="eastAsia"/>
        </w:rPr>
      </w:pPr>
    </w:p>
    <w:p w14:paraId="5CC25314">
      <w:pPr>
        <w:pStyle w:val="14"/>
      </w:pPr>
      <w:r>
        <w:rPr>
          <w:rFonts w:hint="eastAsia"/>
        </w:rPr>
        <w:t>另外，业务功能层最好依据需要划分功能模块。</w:t>
      </w:r>
    </w:p>
  </w:comment>
  <w:comment w:id="11" w:author="李振" w:date="2019-02-22T14:20:00Z" w:initials="">
    <w:p w14:paraId="02735F22">
      <w:pPr>
        <w:pStyle w:val="14"/>
        <w:rPr>
          <w:rFonts w:hint="eastAsia"/>
        </w:rPr>
      </w:pPr>
      <w:r>
        <w:rPr>
          <w:rFonts w:hint="eastAsia"/>
        </w:rPr>
        <w:t>在技术架构这里，最好是介绍的是技术</w:t>
      </w:r>
    </w:p>
    <w:p w14:paraId="63723F1F">
      <w:pPr>
        <w:pStyle w:val="14"/>
        <w:rPr>
          <w:rFonts w:hint="eastAsia"/>
        </w:rPr>
      </w:pPr>
    </w:p>
    <w:p w14:paraId="1CF33CE6">
      <w:pPr>
        <w:pStyle w:val="14"/>
        <w:rPr>
          <w:rFonts w:hint="eastAsia"/>
        </w:rPr>
      </w:pPr>
      <w:r>
        <w:rPr>
          <w:rFonts w:hint="eastAsia"/>
        </w:rPr>
        <w:t>例如Android和IOS 的展示技术是原生的图形展示，还是基于HTML5的方式来构建</w:t>
      </w:r>
    </w:p>
    <w:p w14:paraId="700E387A">
      <w:pPr>
        <w:pStyle w:val="14"/>
        <w:rPr>
          <w:rFonts w:hint="eastAsia"/>
        </w:rPr>
      </w:pPr>
    </w:p>
    <w:p w14:paraId="5258334B">
      <w:pPr>
        <w:pStyle w:val="14"/>
      </w:pPr>
      <w:r>
        <w:rPr>
          <w:rFonts w:hint="eastAsia"/>
        </w:rPr>
        <w:t>例如PC端的可能是否采用了EasyUI的框架</w:t>
      </w:r>
    </w:p>
  </w:comment>
  <w:comment w:id="12" w:author="李振" w:date="2019-02-22T14:22:00Z" w:initials="">
    <w:p w14:paraId="108606DA">
      <w:pPr>
        <w:pStyle w:val="14"/>
      </w:pPr>
      <w:r>
        <w:rPr>
          <w:rFonts w:hint="eastAsia"/>
        </w:rPr>
        <w:t>是否意味着是集群部署？</w:t>
      </w:r>
    </w:p>
  </w:comment>
  <w:comment w:id="13" w:author="刘柏豪" w:date="2019-02-27T08:30:42Z" w:initials="">
    <w:p w14:paraId="7B1D2956">
      <w:pPr>
        <w:pStyle w:val="14"/>
        <w:rPr>
          <w:rFonts w:hint="eastAsia" w:eastAsia="宋体"/>
          <w:lang w:val="en-US" w:eastAsia="zh-CN"/>
        </w:rPr>
      </w:pPr>
      <w:r>
        <w:rPr>
          <w:rFonts w:hint="eastAsia"/>
          <w:lang w:val="en-US" w:eastAsia="zh-CN"/>
        </w:rPr>
        <w:t>是集群部署，而且下文已经提及</w:t>
      </w:r>
    </w:p>
  </w:comment>
  <w:comment w:id="14" w:author="李振" w:date="2019-02-22T14:27:00Z" w:initials="">
    <w:p w14:paraId="15643818">
      <w:pPr>
        <w:pStyle w:val="14"/>
      </w:pPr>
      <w:r>
        <w:rPr>
          <w:rFonts w:hint="eastAsia"/>
        </w:rPr>
        <w:t>关注下消息推送、统计等的集成方式在文中做简要介绍。</w:t>
      </w:r>
    </w:p>
  </w:comment>
  <w:comment w:id="15" w:author="刘柏豪" w:date="2019-02-27T10:27:11Z" w:initials="">
    <w:p w14:paraId="413F7F38">
      <w:pPr>
        <w:pStyle w:val="14"/>
        <w:rPr>
          <w:rFonts w:hint="eastAsia" w:eastAsia="宋体"/>
          <w:lang w:val="en-US" w:eastAsia="zh-CN"/>
        </w:rPr>
      </w:pPr>
      <w:r>
        <w:rPr>
          <w:rFonts w:hint="eastAsia"/>
          <w:lang w:val="en-US" w:eastAsia="zh-CN"/>
        </w:rPr>
        <w:t>已添加</w:t>
      </w:r>
    </w:p>
  </w:comment>
  <w:comment w:id="16" w:author="李振" w:date="2019-02-22T14:30:00Z" w:initials="">
    <w:p w14:paraId="76A22E8F">
      <w:pPr>
        <w:pStyle w:val="14"/>
      </w:pPr>
      <w:r>
        <w:rPr>
          <w:rFonts w:hint="eastAsia"/>
        </w:rPr>
        <w:t>建议区别原有的模块和一期建设的模块</w:t>
      </w:r>
    </w:p>
  </w:comment>
  <w:comment w:id="17" w:author="刘柏豪" w:date="2019-02-27T10:28:36Z" w:initials="">
    <w:p w14:paraId="4BAD2FD4">
      <w:pPr>
        <w:pStyle w:val="14"/>
        <w:rPr>
          <w:rFonts w:hint="eastAsia" w:eastAsia="宋体"/>
          <w:lang w:val="en-US" w:eastAsia="zh-CN"/>
        </w:rPr>
      </w:pPr>
      <w:r>
        <w:rPr>
          <w:rFonts w:hint="eastAsia"/>
          <w:lang w:val="en-US" w:eastAsia="zh-CN"/>
        </w:rPr>
        <w:t>上文有介绍，标红为一期新建设模块</w:t>
      </w:r>
    </w:p>
  </w:comment>
  <w:comment w:id="18" w:author="李振" w:date="2019-02-22T14:30:00Z" w:initials="">
    <w:p w14:paraId="7ABF6EC6">
      <w:pPr>
        <w:pStyle w:val="14"/>
      </w:pPr>
      <w:r>
        <w:rPr>
          <w:rFonts w:hint="eastAsia"/>
        </w:rPr>
        <w:t>建议按照PC端和移动端简要介绍即可</w:t>
      </w:r>
    </w:p>
  </w:comment>
  <w:comment w:id="19" w:author="刘柏豪" w:date="2019-02-27T10:29:00Z" w:initials="">
    <w:p w14:paraId="3DFA2B7C">
      <w:pPr>
        <w:pStyle w:val="14"/>
        <w:rPr>
          <w:rFonts w:hint="eastAsia"/>
          <w:lang w:val="en-US" w:eastAsia="zh-CN"/>
        </w:rPr>
      </w:pPr>
      <w:r>
        <w:rPr>
          <w:rFonts w:hint="eastAsia"/>
          <w:lang w:val="en-US" w:eastAsia="zh-CN"/>
        </w:rPr>
        <w:t>已修改</w:t>
      </w:r>
    </w:p>
  </w:comment>
  <w:comment w:id="20" w:author="李振" w:date="2019-02-22T14:32:00Z" w:initials="">
    <w:p w14:paraId="5412704F">
      <w:pPr>
        <w:pStyle w:val="14"/>
      </w:pPr>
      <w:r>
        <w:rPr>
          <w:rFonts w:hint="eastAsia"/>
        </w:rPr>
        <w:t>建议按照E_R进行描述</w:t>
      </w:r>
    </w:p>
  </w:comment>
  <w:comment w:id="21" w:author="刘柏豪" w:date="2019-02-27T08:35:04Z" w:initials="">
    <w:p w14:paraId="60564FFB">
      <w:pPr>
        <w:pStyle w:val="14"/>
        <w:rPr>
          <w:rFonts w:hint="eastAsia" w:eastAsia="宋体"/>
          <w:lang w:val="en-US" w:eastAsia="zh-CN"/>
        </w:rPr>
      </w:pPr>
      <w:r>
        <w:rPr>
          <w:rFonts w:hint="eastAsia"/>
          <w:lang w:val="en-US" w:eastAsia="zh-CN"/>
        </w:rPr>
        <w:t>？？</w:t>
      </w:r>
    </w:p>
  </w:comment>
  <w:comment w:id="22" w:author="刘柏豪" w:date="2019-02-27T14:43:49Z" w:initials="">
    <w:p w14:paraId="285D75EE">
      <w:pPr>
        <w:pStyle w:val="14"/>
        <w:rPr>
          <w:rFonts w:hint="eastAsia" w:eastAsia="宋体"/>
          <w:lang w:val="en-US" w:eastAsia="zh-CN"/>
        </w:rPr>
      </w:pPr>
      <w:r>
        <w:rPr>
          <w:rFonts w:hint="eastAsia"/>
          <w:lang w:val="en-US" w:eastAsia="zh-CN"/>
        </w:rPr>
        <w:t>查阅国家教育部和国家语言文字工作委员会联合发布《第一批异形词整理表》中明确规定。</w:t>
      </w:r>
    </w:p>
  </w:comment>
  <w:comment w:id="23" w:author="李振" w:date="2019-02-22T14:36:00Z" w:initials="">
    <w:p w14:paraId="03BC21D9">
      <w:pPr>
        <w:pStyle w:val="14"/>
      </w:pPr>
      <w:r>
        <w:rPr>
          <w:rFonts w:hint="eastAsia"/>
        </w:rPr>
        <w:t>建议格式化描述</w:t>
      </w:r>
    </w:p>
  </w:comment>
  <w:comment w:id="24" w:author="刘柏豪" w:date="2019-02-27T15:34:44Z" w:initials="">
    <w:p w14:paraId="36A530FE">
      <w:pPr>
        <w:pStyle w:val="14"/>
        <w:rPr>
          <w:rFonts w:hint="eastAsia"/>
          <w:lang w:val="en-US" w:eastAsia="zh-CN"/>
        </w:rPr>
      </w:pPr>
      <w:r>
        <w:rPr>
          <w:rFonts w:hint="eastAsia"/>
          <w:lang w:val="en-US" w:eastAsia="zh-CN"/>
        </w:rPr>
        <w:t>已修改</w:t>
      </w:r>
    </w:p>
  </w:comment>
  <w:comment w:id="25" w:author="李振" w:date="2019-02-22T14:39:00Z" w:initials="">
    <w:p w14:paraId="766D2ADA">
      <w:pPr>
        <w:pStyle w:val="14"/>
      </w:pPr>
      <w:r>
        <w:rPr>
          <w:rFonts w:hint="eastAsia"/>
        </w:rPr>
        <w:t>建议说明为什么需要部署，部署之</w:t>
      </w:r>
      <w:r>
        <w:rPr>
          <w:rFonts w:hint="eastAsia"/>
          <w:color w:val="FF0000"/>
        </w:rPr>
        <w:t>后在系统中的作用。</w:t>
      </w:r>
    </w:p>
  </w:comment>
  <w:comment w:id="26" w:author="李振" w:date="2019-02-22T14:41:00Z" w:initials="">
    <w:p w14:paraId="0F413411">
      <w:pPr>
        <w:pStyle w:val="14"/>
      </w:pPr>
      <w:r>
        <w:rPr>
          <w:rFonts w:hint="eastAsia"/>
        </w:rPr>
        <w:t>建议按照平台安全架构图对物理安全、网络安全和数据安全进行描述。</w:t>
      </w:r>
    </w:p>
  </w:comment>
  <w:comment w:id="27" w:author="李振" w:date="2019-02-22T14:44:00Z" w:initials="">
    <w:p w14:paraId="1C9C21C8">
      <w:pPr>
        <w:pStyle w:val="14"/>
      </w:pPr>
      <w:r>
        <w:rPr>
          <w:rFonts w:hint="eastAsia"/>
        </w:rPr>
        <w:t>确认下是否需要停止数据库服务在进行数据到移动硬盘的拷贝</w:t>
      </w:r>
    </w:p>
  </w:comment>
  <w:comment w:id="28" w:author="李振" w:date="2019-02-22T14:47:00Z" w:initials="">
    <w:p w14:paraId="123278D7">
      <w:pPr>
        <w:pStyle w:val="14"/>
        <w:rPr>
          <w:rFonts w:hint="eastAsia"/>
        </w:rPr>
      </w:pPr>
      <w:r>
        <w:rPr>
          <w:rFonts w:hint="eastAsia"/>
        </w:rPr>
        <w:t>建议将此章节内容分为两个章节：</w:t>
      </w:r>
    </w:p>
    <w:p w14:paraId="016B3F72">
      <w:pPr>
        <w:pStyle w:val="14"/>
        <w:rPr>
          <w:rFonts w:hint="eastAsia"/>
        </w:rPr>
      </w:pPr>
      <w:r>
        <w:rPr>
          <w:rFonts w:hint="eastAsia"/>
        </w:rPr>
        <w:t>一是对服务器主机的安全策略</w:t>
      </w:r>
    </w:p>
    <w:p w14:paraId="27B27D41">
      <w:pPr>
        <w:pStyle w:val="14"/>
      </w:pPr>
      <w:r>
        <w:rPr>
          <w:rFonts w:hint="eastAsia"/>
        </w:rPr>
        <w:t>二是对应用管理系统自身的系统管理、权限设置和日志升级的安全策略</w:t>
      </w:r>
    </w:p>
    <w:p w14:paraId="741664F5">
      <w:pPr>
        <w:pStyle w:val="14"/>
      </w:pPr>
    </w:p>
  </w:comment>
  <w:comment w:id="29" w:author="李振" w:date="2019-02-22T14:49:00Z" w:initials="">
    <w:p w14:paraId="670F3BE5">
      <w:pPr>
        <w:pStyle w:val="14"/>
        <w:rPr>
          <w:rFonts w:hint="eastAsia"/>
        </w:rPr>
      </w:pPr>
      <w:r>
        <w:rPr>
          <w:rFonts w:hint="eastAsia"/>
        </w:rPr>
        <w:t>建议给出部署拓扑示意图</w:t>
      </w:r>
    </w:p>
    <w:p w14:paraId="056E773A">
      <w:pPr>
        <w:pStyle w:val="14"/>
      </w:pPr>
      <w:r>
        <w:rPr>
          <w:rFonts w:hint="eastAsia"/>
        </w:rPr>
        <w:t>另外，请详细给出服务器的参数配置</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04534E9" w15:done="0"/>
  <w15:commentEx w15:paraId="66255070" w15:done="0" w15:paraIdParent="704534E9"/>
  <w15:commentEx w15:paraId="20100EB9" w15:done="0"/>
  <w15:commentEx w15:paraId="32B83242" w15:done="0"/>
  <w15:commentEx w15:paraId="17B02F22" w15:done="0"/>
  <w15:commentEx w15:paraId="76777F12" w15:done="0"/>
  <w15:commentEx w15:paraId="720B573A" w15:done="0"/>
  <w15:commentEx w15:paraId="10B31F7B" w15:done="0"/>
  <w15:commentEx w15:paraId="636A36E6" w15:done="0"/>
  <w15:commentEx w15:paraId="31BE1A75" w15:done="0"/>
  <w15:commentEx w15:paraId="5CC25314" w15:done="0"/>
  <w15:commentEx w15:paraId="5258334B" w15:done="0"/>
  <w15:commentEx w15:paraId="108606DA" w15:done="0"/>
  <w15:commentEx w15:paraId="7B1D2956" w15:done="0" w15:paraIdParent="108606DA"/>
  <w15:commentEx w15:paraId="15643818" w15:done="0"/>
  <w15:commentEx w15:paraId="413F7F38" w15:done="0" w15:paraIdParent="15643818"/>
  <w15:commentEx w15:paraId="76A22E8F" w15:done="0"/>
  <w15:commentEx w15:paraId="4BAD2FD4" w15:done="0" w15:paraIdParent="76A22E8F"/>
  <w15:commentEx w15:paraId="7ABF6EC6" w15:done="0"/>
  <w15:commentEx w15:paraId="3DFA2B7C" w15:done="0" w15:paraIdParent="7ABF6EC6"/>
  <w15:commentEx w15:paraId="5412704F" w15:done="0"/>
  <w15:commentEx w15:paraId="60564FFB" w15:done="0" w15:paraIdParent="5412704F"/>
  <w15:commentEx w15:paraId="285D75EE" w15:done="0"/>
  <w15:commentEx w15:paraId="03BC21D9" w15:done="0"/>
  <w15:commentEx w15:paraId="36A530FE" w15:done="0" w15:paraIdParent="03BC21D9"/>
  <w15:commentEx w15:paraId="766D2ADA" w15:done="0"/>
  <w15:commentEx w15:paraId="0F413411" w15:done="0"/>
  <w15:commentEx w15:paraId="1C9C21C8" w15:done="0"/>
  <w15:commentEx w15:paraId="741664F5" w15:done="0"/>
  <w15:commentEx w15:paraId="056E773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Wingdings 2">
    <w:panose1 w:val="05020102010507070707"/>
    <w:charset w:val="02"/>
    <w:family w:val="roman"/>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rPr>
        <w:rStyle w:val="35"/>
      </w:rPr>
    </w:pPr>
    <w:r>
      <w:fldChar w:fldCharType="begin"/>
    </w:r>
    <w:r>
      <w:rPr>
        <w:rStyle w:val="35"/>
      </w:rPr>
      <w:instrText xml:space="preserve">PAGE  </w:instrText>
    </w:r>
    <w:r>
      <w:fldChar w:fldCharType="separate"/>
    </w:r>
    <w:r>
      <w:rPr>
        <w:rStyle w:val="35"/>
      </w:rPr>
      <w:t>31</w:t>
    </w:r>
    <w:r>
      <w:fldChar w:fldCharType="end"/>
    </w:r>
  </w:p>
  <w:p>
    <w:pPr>
      <w:pStyle w:val="26"/>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rPr>
        <w:rStyle w:val="35"/>
      </w:rPr>
    </w:pPr>
    <w:r>
      <w:fldChar w:fldCharType="begin"/>
    </w:r>
    <w:r>
      <w:rPr>
        <w:rStyle w:val="35"/>
      </w:rPr>
      <w:instrText xml:space="preserve">PAGE  </w:instrText>
    </w:r>
    <w:r>
      <w:fldChar w:fldCharType="end"/>
    </w:r>
  </w:p>
  <w:p>
    <w:pPr>
      <w:pStyle w:val="26"/>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rPr>
        <w:rStyle w:val="35"/>
      </w:rPr>
    </w:pPr>
    <w:r>
      <w:fldChar w:fldCharType="begin"/>
    </w:r>
    <w:r>
      <w:rPr>
        <w:rStyle w:val="35"/>
      </w:rPr>
      <w:instrText xml:space="preserve">PAGE  </w:instrText>
    </w:r>
    <w:r>
      <w:fldChar w:fldCharType="separate"/>
    </w:r>
    <w:r>
      <w:rPr>
        <w:rStyle w:val="35"/>
      </w:rPr>
      <w:t>69</w:t>
    </w:r>
    <w:r>
      <w:fldChar w:fldCharType="end"/>
    </w:r>
  </w:p>
  <w:p>
    <w:pPr>
      <w:pStyle w:val="26"/>
      <w:ind w:right="360"/>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pBdr>
        <w:bottom w:val="none" w:color="auto" w:sz="0" w:space="0"/>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pBdr>
        <w:bottom w:val="single" w:color="auto" w:sz="4" w:space="1"/>
      </w:pBdr>
      <w:jc w:val="both"/>
    </w:pPr>
    <w:r>
      <w:rPr>
        <w:rFonts w:hint="eastAsia"/>
      </w:rPr>
      <w:t>航天一院党建精细化管理系统技术方案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B50A1"/>
    <w:multiLevelType w:val="multilevel"/>
    <w:tmpl w:val="0CDB50A1"/>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1">
    <w:nsid w:val="0CDC0DF7"/>
    <w:multiLevelType w:val="multilevel"/>
    <w:tmpl w:val="0CDC0DF7"/>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2">
    <w:nsid w:val="208710D8"/>
    <w:multiLevelType w:val="multilevel"/>
    <w:tmpl w:val="208710D8"/>
    <w:lvl w:ilvl="0" w:tentative="0">
      <w:start w:val="1"/>
      <w:numFmt w:val="decimal"/>
      <w:pStyle w:val="43"/>
      <w:lvlText w:val="表%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2F576A84"/>
    <w:multiLevelType w:val="multilevel"/>
    <w:tmpl w:val="2F576A84"/>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4">
    <w:nsid w:val="2F8B1EBF"/>
    <w:multiLevelType w:val="multilevel"/>
    <w:tmpl w:val="2F8B1EBF"/>
    <w:lvl w:ilvl="0" w:tentative="0">
      <w:start w:val="1"/>
      <w:numFmt w:val="decimal"/>
      <w:pStyle w:val="48"/>
      <w:lvlText w:val="图 %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
    <w:nsid w:val="419C3279"/>
    <w:multiLevelType w:val="multilevel"/>
    <w:tmpl w:val="419C327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4BC9309C"/>
    <w:multiLevelType w:val="multilevel"/>
    <w:tmpl w:val="4BC9309C"/>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7">
    <w:nsid w:val="55142642"/>
    <w:multiLevelType w:val="multilevel"/>
    <w:tmpl w:val="55142642"/>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8">
    <w:nsid w:val="5E257A1B"/>
    <w:multiLevelType w:val="multilevel"/>
    <w:tmpl w:val="5E257A1B"/>
    <w:lvl w:ilvl="0" w:tentative="0">
      <w:start w:val="1"/>
      <w:numFmt w:val="decimal"/>
      <w:pStyle w:val="4"/>
      <w:lvlText w:val="%1"/>
      <w:lvlJc w:val="left"/>
      <w:pPr>
        <w:ind w:left="432" w:hanging="432"/>
      </w:pPr>
      <w:rPr>
        <w:rFonts w:ascii="宋体" w:hAnsi="宋体" w:eastAsia="宋体"/>
      </w:rPr>
    </w:lvl>
    <w:lvl w:ilvl="1" w:tentative="0">
      <w:start w:val="1"/>
      <w:numFmt w:val="decimal"/>
      <w:pStyle w:val="5"/>
      <w:lvlText w:val="%1.%2"/>
      <w:lvlJc w:val="left"/>
      <w:pPr>
        <w:ind w:left="576" w:hanging="576"/>
      </w:pPr>
      <w:rPr>
        <w:rFonts w:ascii="宋体" w:hAnsi="宋体" w:eastAsia="宋体"/>
      </w:rPr>
    </w:lvl>
    <w:lvl w:ilvl="2" w:tentative="0">
      <w:start w:val="1"/>
      <w:numFmt w:val="decimal"/>
      <w:pStyle w:val="6"/>
      <w:lvlText w:val="%1.%2.%3"/>
      <w:lvlJc w:val="left"/>
      <w:pPr>
        <w:ind w:left="720" w:hanging="720"/>
      </w:pPr>
      <w:rPr>
        <w:rFonts w:ascii="宋体" w:hAnsi="宋体" w:eastAsia="宋体"/>
      </w:rPr>
    </w:lvl>
    <w:lvl w:ilvl="3" w:tentative="0">
      <w:start w:val="1"/>
      <w:numFmt w:val="decimal"/>
      <w:pStyle w:val="7"/>
      <w:lvlText w:val="%1.%2.%3.%4"/>
      <w:lvlJc w:val="left"/>
      <w:pPr>
        <w:ind w:left="864" w:hanging="864"/>
      </w:pPr>
      <w:rPr>
        <w:rFonts w:ascii="宋体" w:hAnsi="宋体" w:eastAsia="宋体"/>
      </w:rPr>
    </w:lvl>
    <w:lvl w:ilvl="4" w:tentative="0">
      <w:start w:val="1"/>
      <w:numFmt w:val="decimal"/>
      <w:pStyle w:val="8"/>
      <w:lvlText w:val="%1.%2.%3.%4.%5"/>
      <w:lvlJc w:val="left"/>
      <w:pPr>
        <w:ind w:left="1008" w:hanging="1008"/>
      </w:pPr>
    </w:lvl>
    <w:lvl w:ilvl="5" w:tentative="0">
      <w:start w:val="1"/>
      <w:numFmt w:val="decimal"/>
      <w:pStyle w:val="9"/>
      <w:lvlText w:val="%1.%2.%3.%4.%5.%6"/>
      <w:lvlJc w:val="left"/>
      <w:pPr>
        <w:ind w:left="1152" w:hanging="1152"/>
      </w:pPr>
    </w:lvl>
    <w:lvl w:ilvl="6" w:tentative="0">
      <w:start w:val="1"/>
      <w:numFmt w:val="decimal"/>
      <w:pStyle w:val="10"/>
      <w:lvlText w:val="%1.%2.%3.%4.%5.%6.%7"/>
      <w:lvlJc w:val="left"/>
      <w:pPr>
        <w:ind w:left="1296" w:hanging="1296"/>
      </w:pPr>
    </w:lvl>
    <w:lvl w:ilvl="7" w:tentative="0">
      <w:start w:val="1"/>
      <w:numFmt w:val="decimal"/>
      <w:pStyle w:val="11"/>
      <w:lvlText w:val="%1.%2.%3.%4.%5.%6.%7.%8"/>
      <w:lvlJc w:val="left"/>
      <w:pPr>
        <w:ind w:left="1440" w:hanging="1440"/>
      </w:pPr>
    </w:lvl>
    <w:lvl w:ilvl="8" w:tentative="0">
      <w:start w:val="1"/>
      <w:numFmt w:val="decimal"/>
      <w:pStyle w:val="12"/>
      <w:lvlText w:val="%1.%2.%3.%4.%5.%6.%7.%8.%9"/>
      <w:lvlJc w:val="left"/>
      <w:pPr>
        <w:ind w:left="1584" w:hanging="1584"/>
      </w:pPr>
    </w:lvl>
  </w:abstractNum>
  <w:abstractNum w:abstractNumId="9">
    <w:nsid w:val="6E091CE4"/>
    <w:multiLevelType w:val="multilevel"/>
    <w:tmpl w:val="6E091CE4"/>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0">
    <w:nsid w:val="77DA3C4A"/>
    <w:multiLevelType w:val="multilevel"/>
    <w:tmpl w:val="77DA3C4A"/>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num w:numId="1">
    <w:abstractNumId w:val="8"/>
  </w:num>
  <w:num w:numId="2">
    <w:abstractNumId w:val="2"/>
  </w:num>
  <w:num w:numId="3">
    <w:abstractNumId w:val="4"/>
  </w:num>
  <w:num w:numId="4">
    <w:abstractNumId w:val="0"/>
  </w:num>
  <w:num w:numId="5">
    <w:abstractNumId w:val="7"/>
  </w:num>
  <w:num w:numId="6">
    <w:abstractNumId w:val="9"/>
  </w:num>
  <w:num w:numId="7">
    <w:abstractNumId w:val="1"/>
  </w:num>
  <w:num w:numId="8">
    <w:abstractNumId w:val="3"/>
  </w:num>
  <w:num w:numId="9">
    <w:abstractNumId w:val="10"/>
  </w:num>
  <w:num w:numId="10">
    <w:abstractNumId w:val="6"/>
  </w:num>
  <w:num w:numId="11">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李振">
    <w15:presenceInfo w15:providerId="None" w15:userId="李振"/>
  </w15:person>
  <w15:person w15:author="刘柏豪">
    <w15:presenceInfo w15:providerId="WPS Office" w15:userId="40987241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72AB7"/>
    <w:rsid w:val="0000452C"/>
    <w:rsid w:val="000047E7"/>
    <w:rsid w:val="00007DFF"/>
    <w:rsid w:val="000118C3"/>
    <w:rsid w:val="0001354E"/>
    <w:rsid w:val="0001382B"/>
    <w:rsid w:val="0001616B"/>
    <w:rsid w:val="00017264"/>
    <w:rsid w:val="00020851"/>
    <w:rsid w:val="000219B3"/>
    <w:rsid w:val="00022661"/>
    <w:rsid w:val="000228C1"/>
    <w:rsid w:val="000261FB"/>
    <w:rsid w:val="00026DD9"/>
    <w:rsid w:val="000279B3"/>
    <w:rsid w:val="00027DFA"/>
    <w:rsid w:val="000324CE"/>
    <w:rsid w:val="00032602"/>
    <w:rsid w:val="00032A2E"/>
    <w:rsid w:val="00033318"/>
    <w:rsid w:val="000338A6"/>
    <w:rsid w:val="00034810"/>
    <w:rsid w:val="0003570E"/>
    <w:rsid w:val="00036293"/>
    <w:rsid w:val="00043A97"/>
    <w:rsid w:val="00043BE6"/>
    <w:rsid w:val="00046305"/>
    <w:rsid w:val="0005096F"/>
    <w:rsid w:val="00053863"/>
    <w:rsid w:val="00055E96"/>
    <w:rsid w:val="00056AD8"/>
    <w:rsid w:val="0006186B"/>
    <w:rsid w:val="00061CFC"/>
    <w:rsid w:val="00062906"/>
    <w:rsid w:val="0006330F"/>
    <w:rsid w:val="0006516A"/>
    <w:rsid w:val="00067AFE"/>
    <w:rsid w:val="00071847"/>
    <w:rsid w:val="00071F89"/>
    <w:rsid w:val="0007311D"/>
    <w:rsid w:val="000733BF"/>
    <w:rsid w:val="000756B0"/>
    <w:rsid w:val="00077A52"/>
    <w:rsid w:val="0008156B"/>
    <w:rsid w:val="00081B31"/>
    <w:rsid w:val="00081E8D"/>
    <w:rsid w:val="00083E12"/>
    <w:rsid w:val="0008426C"/>
    <w:rsid w:val="000854F8"/>
    <w:rsid w:val="00086685"/>
    <w:rsid w:val="000872F5"/>
    <w:rsid w:val="00087ED9"/>
    <w:rsid w:val="0009036D"/>
    <w:rsid w:val="0009068C"/>
    <w:rsid w:val="000906B3"/>
    <w:rsid w:val="000922CA"/>
    <w:rsid w:val="000957E2"/>
    <w:rsid w:val="0009772C"/>
    <w:rsid w:val="000A08E2"/>
    <w:rsid w:val="000A1ACF"/>
    <w:rsid w:val="000A23CD"/>
    <w:rsid w:val="000A3384"/>
    <w:rsid w:val="000A6654"/>
    <w:rsid w:val="000A7143"/>
    <w:rsid w:val="000B0EFA"/>
    <w:rsid w:val="000B10E0"/>
    <w:rsid w:val="000B11A2"/>
    <w:rsid w:val="000B13E7"/>
    <w:rsid w:val="000B159E"/>
    <w:rsid w:val="000B1FE7"/>
    <w:rsid w:val="000B3C54"/>
    <w:rsid w:val="000B6B0F"/>
    <w:rsid w:val="000B72A7"/>
    <w:rsid w:val="000B7CAE"/>
    <w:rsid w:val="000C0592"/>
    <w:rsid w:val="000C05A6"/>
    <w:rsid w:val="000C1856"/>
    <w:rsid w:val="000C6432"/>
    <w:rsid w:val="000C7336"/>
    <w:rsid w:val="000D095C"/>
    <w:rsid w:val="000D4D4B"/>
    <w:rsid w:val="000D5080"/>
    <w:rsid w:val="000E4F48"/>
    <w:rsid w:val="000E560C"/>
    <w:rsid w:val="000E588F"/>
    <w:rsid w:val="000E6100"/>
    <w:rsid w:val="000E6BD4"/>
    <w:rsid w:val="000E78AB"/>
    <w:rsid w:val="000F032E"/>
    <w:rsid w:val="000F1894"/>
    <w:rsid w:val="000F42A4"/>
    <w:rsid w:val="000F4768"/>
    <w:rsid w:val="000F4C83"/>
    <w:rsid w:val="000F6F6F"/>
    <w:rsid w:val="00100A66"/>
    <w:rsid w:val="00100F7E"/>
    <w:rsid w:val="00103143"/>
    <w:rsid w:val="00104146"/>
    <w:rsid w:val="001045CD"/>
    <w:rsid w:val="00105C6E"/>
    <w:rsid w:val="001060C3"/>
    <w:rsid w:val="001124FA"/>
    <w:rsid w:val="00115001"/>
    <w:rsid w:val="00115AA8"/>
    <w:rsid w:val="00117760"/>
    <w:rsid w:val="001204CD"/>
    <w:rsid w:val="00120AED"/>
    <w:rsid w:val="001215AC"/>
    <w:rsid w:val="00121DEF"/>
    <w:rsid w:val="001229C5"/>
    <w:rsid w:val="00122A14"/>
    <w:rsid w:val="00122E5C"/>
    <w:rsid w:val="0012381C"/>
    <w:rsid w:val="00124142"/>
    <w:rsid w:val="00125AE1"/>
    <w:rsid w:val="00131638"/>
    <w:rsid w:val="0013365D"/>
    <w:rsid w:val="0013434B"/>
    <w:rsid w:val="00135CA3"/>
    <w:rsid w:val="0013615C"/>
    <w:rsid w:val="0013646B"/>
    <w:rsid w:val="00144746"/>
    <w:rsid w:val="001474C6"/>
    <w:rsid w:val="0015067E"/>
    <w:rsid w:val="00152F03"/>
    <w:rsid w:val="001538AF"/>
    <w:rsid w:val="00155726"/>
    <w:rsid w:val="00156B9B"/>
    <w:rsid w:val="00156FF2"/>
    <w:rsid w:val="0015777C"/>
    <w:rsid w:val="0016239E"/>
    <w:rsid w:val="00164EE1"/>
    <w:rsid w:val="0016597E"/>
    <w:rsid w:val="00166037"/>
    <w:rsid w:val="001661F0"/>
    <w:rsid w:val="001669AE"/>
    <w:rsid w:val="00171622"/>
    <w:rsid w:val="00172744"/>
    <w:rsid w:val="00174855"/>
    <w:rsid w:val="00176414"/>
    <w:rsid w:val="001809DA"/>
    <w:rsid w:val="00181804"/>
    <w:rsid w:val="001833E4"/>
    <w:rsid w:val="0018480C"/>
    <w:rsid w:val="00184CEA"/>
    <w:rsid w:val="00185A40"/>
    <w:rsid w:val="00190013"/>
    <w:rsid w:val="001909AD"/>
    <w:rsid w:val="00190BC9"/>
    <w:rsid w:val="00191146"/>
    <w:rsid w:val="00194DA1"/>
    <w:rsid w:val="0019574B"/>
    <w:rsid w:val="00196C0B"/>
    <w:rsid w:val="001A394A"/>
    <w:rsid w:val="001A488F"/>
    <w:rsid w:val="001B0CE6"/>
    <w:rsid w:val="001B2171"/>
    <w:rsid w:val="001B25B3"/>
    <w:rsid w:val="001B2A3C"/>
    <w:rsid w:val="001B3D70"/>
    <w:rsid w:val="001B3E8D"/>
    <w:rsid w:val="001B4BB5"/>
    <w:rsid w:val="001B69B8"/>
    <w:rsid w:val="001B6EC1"/>
    <w:rsid w:val="001B77DC"/>
    <w:rsid w:val="001C06E1"/>
    <w:rsid w:val="001C0C46"/>
    <w:rsid w:val="001C0FE7"/>
    <w:rsid w:val="001C12A5"/>
    <w:rsid w:val="001C1A09"/>
    <w:rsid w:val="001C22E7"/>
    <w:rsid w:val="001C26F1"/>
    <w:rsid w:val="001C2F40"/>
    <w:rsid w:val="001C6E3F"/>
    <w:rsid w:val="001D1600"/>
    <w:rsid w:val="001D22D9"/>
    <w:rsid w:val="001D3D3D"/>
    <w:rsid w:val="001D54B4"/>
    <w:rsid w:val="001D62AA"/>
    <w:rsid w:val="001D736B"/>
    <w:rsid w:val="001D7913"/>
    <w:rsid w:val="001E0AC1"/>
    <w:rsid w:val="001E1D5A"/>
    <w:rsid w:val="001E2F94"/>
    <w:rsid w:val="001E3C9B"/>
    <w:rsid w:val="001E4499"/>
    <w:rsid w:val="001E4F1A"/>
    <w:rsid w:val="001E4F47"/>
    <w:rsid w:val="001E735D"/>
    <w:rsid w:val="001F0254"/>
    <w:rsid w:val="001F2439"/>
    <w:rsid w:val="001F6979"/>
    <w:rsid w:val="001F7A73"/>
    <w:rsid w:val="001F7C2A"/>
    <w:rsid w:val="00201445"/>
    <w:rsid w:val="0020189E"/>
    <w:rsid w:val="002040EA"/>
    <w:rsid w:val="002042CC"/>
    <w:rsid w:val="00204EA0"/>
    <w:rsid w:val="00207521"/>
    <w:rsid w:val="002108DD"/>
    <w:rsid w:val="00210CBD"/>
    <w:rsid w:val="002121DF"/>
    <w:rsid w:val="00212C4B"/>
    <w:rsid w:val="00213187"/>
    <w:rsid w:val="0021563A"/>
    <w:rsid w:val="00216BC3"/>
    <w:rsid w:val="002170BB"/>
    <w:rsid w:val="00222E2D"/>
    <w:rsid w:val="00223029"/>
    <w:rsid w:val="0022657A"/>
    <w:rsid w:val="002268C1"/>
    <w:rsid w:val="0023019F"/>
    <w:rsid w:val="002301A5"/>
    <w:rsid w:val="002312D0"/>
    <w:rsid w:val="0023136C"/>
    <w:rsid w:val="002318BB"/>
    <w:rsid w:val="00233C30"/>
    <w:rsid w:val="00233F6C"/>
    <w:rsid w:val="00234777"/>
    <w:rsid w:val="0023492F"/>
    <w:rsid w:val="00234E49"/>
    <w:rsid w:val="00235F02"/>
    <w:rsid w:val="0024055F"/>
    <w:rsid w:val="0024131F"/>
    <w:rsid w:val="00241B99"/>
    <w:rsid w:val="00243764"/>
    <w:rsid w:val="00244A97"/>
    <w:rsid w:val="00244B69"/>
    <w:rsid w:val="00244E98"/>
    <w:rsid w:val="00245633"/>
    <w:rsid w:val="002478B9"/>
    <w:rsid w:val="00250569"/>
    <w:rsid w:val="00252010"/>
    <w:rsid w:val="0025215B"/>
    <w:rsid w:val="00253E13"/>
    <w:rsid w:val="00254734"/>
    <w:rsid w:val="00255E97"/>
    <w:rsid w:val="00256F98"/>
    <w:rsid w:val="00260178"/>
    <w:rsid w:val="00261E6B"/>
    <w:rsid w:val="0026241D"/>
    <w:rsid w:val="002628EB"/>
    <w:rsid w:val="00263D7C"/>
    <w:rsid w:val="00263EC0"/>
    <w:rsid w:val="00264F30"/>
    <w:rsid w:val="0026520E"/>
    <w:rsid w:val="00265327"/>
    <w:rsid w:val="00265CB4"/>
    <w:rsid w:val="0026758C"/>
    <w:rsid w:val="00271CB3"/>
    <w:rsid w:val="00273989"/>
    <w:rsid w:val="00275576"/>
    <w:rsid w:val="0027627D"/>
    <w:rsid w:val="00276578"/>
    <w:rsid w:val="00277AEA"/>
    <w:rsid w:val="00280F04"/>
    <w:rsid w:val="0028116F"/>
    <w:rsid w:val="00281173"/>
    <w:rsid w:val="00283BA5"/>
    <w:rsid w:val="00284E0C"/>
    <w:rsid w:val="0028565C"/>
    <w:rsid w:val="00286C38"/>
    <w:rsid w:val="00287026"/>
    <w:rsid w:val="00287C1F"/>
    <w:rsid w:val="002906AB"/>
    <w:rsid w:val="00290BC6"/>
    <w:rsid w:val="002918B6"/>
    <w:rsid w:val="0029363F"/>
    <w:rsid w:val="002964BC"/>
    <w:rsid w:val="002A090A"/>
    <w:rsid w:val="002A11A8"/>
    <w:rsid w:val="002A2047"/>
    <w:rsid w:val="002A36CE"/>
    <w:rsid w:val="002A4966"/>
    <w:rsid w:val="002A4C43"/>
    <w:rsid w:val="002A5B30"/>
    <w:rsid w:val="002A6B5A"/>
    <w:rsid w:val="002A74FB"/>
    <w:rsid w:val="002A7502"/>
    <w:rsid w:val="002B026A"/>
    <w:rsid w:val="002B1CA9"/>
    <w:rsid w:val="002B3584"/>
    <w:rsid w:val="002B5FCB"/>
    <w:rsid w:val="002B61B9"/>
    <w:rsid w:val="002C0EC8"/>
    <w:rsid w:val="002C48AF"/>
    <w:rsid w:val="002C7393"/>
    <w:rsid w:val="002D3FD5"/>
    <w:rsid w:val="002D667A"/>
    <w:rsid w:val="002D7973"/>
    <w:rsid w:val="002E3DFD"/>
    <w:rsid w:val="002E5270"/>
    <w:rsid w:val="002F15F2"/>
    <w:rsid w:val="002F1B01"/>
    <w:rsid w:val="002F26D6"/>
    <w:rsid w:val="002F3A32"/>
    <w:rsid w:val="002F40C8"/>
    <w:rsid w:val="0030096E"/>
    <w:rsid w:val="00300FCC"/>
    <w:rsid w:val="00301C6C"/>
    <w:rsid w:val="003049B4"/>
    <w:rsid w:val="00307230"/>
    <w:rsid w:val="0030760B"/>
    <w:rsid w:val="00310322"/>
    <w:rsid w:val="00311B2C"/>
    <w:rsid w:val="00312BC2"/>
    <w:rsid w:val="00312DC2"/>
    <w:rsid w:val="00313791"/>
    <w:rsid w:val="00314B1D"/>
    <w:rsid w:val="00314FC3"/>
    <w:rsid w:val="0031535C"/>
    <w:rsid w:val="00316E5B"/>
    <w:rsid w:val="00317511"/>
    <w:rsid w:val="003213B6"/>
    <w:rsid w:val="0032178A"/>
    <w:rsid w:val="0032213A"/>
    <w:rsid w:val="003228D5"/>
    <w:rsid w:val="00323163"/>
    <w:rsid w:val="00327D63"/>
    <w:rsid w:val="00330D04"/>
    <w:rsid w:val="00331E77"/>
    <w:rsid w:val="0033267A"/>
    <w:rsid w:val="00332A70"/>
    <w:rsid w:val="003332EA"/>
    <w:rsid w:val="00333D8B"/>
    <w:rsid w:val="00334276"/>
    <w:rsid w:val="0033479E"/>
    <w:rsid w:val="00335EE2"/>
    <w:rsid w:val="00335FFF"/>
    <w:rsid w:val="00336EBD"/>
    <w:rsid w:val="0034012E"/>
    <w:rsid w:val="00341C26"/>
    <w:rsid w:val="00341C27"/>
    <w:rsid w:val="00350DD4"/>
    <w:rsid w:val="003522BC"/>
    <w:rsid w:val="0035245F"/>
    <w:rsid w:val="00352BC5"/>
    <w:rsid w:val="00353145"/>
    <w:rsid w:val="003545AA"/>
    <w:rsid w:val="003607A3"/>
    <w:rsid w:val="003629ED"/>
    <w:rsid w:val="00366081"/>
    <w:rsid w:val="00367B19"/>
    <w:rsid w:val="003721AF"/>
    <w:rsid w:val="003726DE"/>
    <w:rsid w:val="00377718"/>
    <w:rsid w:val="0038518D"/>
    <w:rsid w:val="00385268"/>
    <w:rsid w:val="00385940"/>
    <w:rsid w:val="00386284"/>
    <w:rsid w:val="0039113C"/>
    <w:rsid w:val="00391B8A"/>
    <w:rsid w:val="00391CF3"/>
    <w:rsid w:val="00394C45"/>
    <w:rsid w:val="003A1958"/>
    <w:rsid w:val="003A2420"/>
    <w:rsid w:val="003A2A2A"/>
    <w:rsid w:val="003A349A"/>
    <w:rsid w:val="003A45BA"/>
    <w:rsid w:val="003A5C4C"/>
    <w:rsid w:val="003A7C91"/>
    <w:rsid w:val="003A7ECE"/>
    <w:rsid w:val="003B0B5D"/>
    <w:rsid w:val="003B217F"/>
    <w:rsid w:val="003B4F6F"/>
    <w:rsid w:val="003B5206"/>
    <w:rsid w:val="003B5DFF"/>
    <w:rsid w:val="003B6EBD"/>
    <w:rsid w:val="003B71EA"/>
    <w:rsid w:val="003C180C"/>
    <w:rsid w:val="003C5246"/>
    <w:rsid w:val="003C630E"/>
    <w:rsid w:val="003D1608"/>
    <w:rsid w:val="003D1FB5"/>
    <w:rsid w:val="003D2CBE"/>
    <w:rsid w:val="003D3948"/>
    <w:rsid w:val="003D536D"/>
    <w:rsid w:val="003E0DDE"/>
    <w:rsid w:val="003E14CF"/>
    <w:rsid w:val="003E30C5"/>
    <w:rsid w:val="003E6D56"/>
    <w:rsid w:val="003F010C"/>
    <w:rsid w:val="003F0531"/>
    <w:rsid w:val="003F4B06"/>
    <w:rsid w:val="003F66B7"/>
    <w:rsid w:val="003F6C92"/>
    <w:rsid w:val="003F7DF0"/>
    <w:rsid w:val="00400DDC"/>
    <w:rsid w:val="004023C9"/>
    <w:rsid w:val="00402B2A"/>
    <w:rsid w:val="00402BEE"/>
    <w:rsid w:val="0040310B"/>
    <w:rsid w:val="0041018D"/>
    <w:rsid w:val="0041100A"/>
    <w:rsid w:val="00414065"/>
    <w:rsid w:val="004142E2"/>
    <w:rsid w:val="00416AC9"/>
    <w:rsid w:val="0042074D"/>
    <w:rsid w:val="004215D7"/>
    <w:rsid w:val="004234AD"/>
    <w:rsid w:val="004259A2"/>
    <w:rsid w:val="0043050C"/>
    <w:rsid w:val="00430B00"/>
    <w:rsid w:val="0043183C"/>
    <w:rsid w:val="00432642"/>
    <w:rsid w:val="00433328"/>
    <w:rsid w:val="004358CE"/>
    <w:rsid w:val="00437769"/>
    <w:rsid w:val="00437DA3"/>
    <w:rsid w:val="004420C5"/>
    <w:rsid w:val="0044502A"/>
    <w:rsid w:val="00446F5C"/>
    <w:rsid w:val="004507C8"/>
    <w:rsid w:val="00450CE4"/>
    <w:rsid w:val="00456D66"/>
    <w:rsid w:val="00456FA7"/>
    <w:rsid w:val="00460E93"/>
    <w:rsid w:val="00461278"/>
    <w:rsid w:val="004613C7"/>
    <w:rsid w:val="00461CCF"/>
    <w:rsid w:val="00462E42"/>
    <w:rsid w:val="004633F2"/>
    <w:rsid w:val="00463565"/>
    <w:rsid w:val="004654CB"/>
    <w:rsid w:val="0046597D"/>
    <w:rsid w:val="00470C6E"/>
    <w:rsid w:val="004717C4"/>
    <w:rsid w:val="004736BC"/>
    <w:rsid w:val="0047396F"/>
    <w:rsid w:val="00473CC4"/>
    <w:rsid w:val="00475847"/>
    <w:rsid w:val="00476DAF"/>
    <w:rsid w:val="00476F24"/>
    <w:rsid w:val="00481557"/>
    <w:rsid w:val="00484AB4"/>
    <w:rsid w:val="0048549F"/>
    <w:rsid w:val="00485CC7"/>
    <w:rsid w:val="004876BA"/>
    <w:rsid w:val="00491C7C"/>
    <w:rsid w:val="00492C81"/>
    <w:rsid w:val="00495CE2"/>
    <w:rsid w:val="004964B7"/>
    <w:rsid w:val="00496D32"/>
    <w:rsid w:val="00497E1F"/>
    <w:rsid w:val="004A01C1"/>
    <w:rsid w:val="004A1919"/>
    <w:rsid w:val="004A1D96"/>
    <w:rsid w:val="004A310C"/>
    <w:rsid w:val="004A320B"/>
    <w:rsid w:val="004A75AB"/>
    <w:rsid w:val="004B0625"/>
    <w:rsid w:val="004B3294"/>
    <w:rsid w:val="004B395E"/>
    <w:rsid w:val="004B3ACD"/>
    <w:rsid w:val="004B569F"/>
    <w:rsid w:val="004B624B"/>
    <w:rsid w:val="004C0BD5"/>
    <w:rsid w:val="004C11A5"/>
    <w:rsid w:val="004C24C5"/>
    <w:rsid w:val="004C2D82"/>
    <w:rsid w:val="004C2F98"/>
    <w:rsid w:val="004C3F8A"/>
    <w:rsid w:val="004C4CD6"/>
    <w:rsid w:val="004C52F7"/>
    <w:rsid w:val="004C6996"/>
    <w:rsid w:val="004D252B"/>
    <w:rsid w:val="004D2624"/>
    <w:rsid w:val="004D2B56"/>
    <w:rsid w:val="004D36B8"/>
    <w:rsid w:val="004D379E"/>
    <w:rsid w:val="004D46E0"/>
    <w:rsid w:val="004D4DBC"/>
    <w:rsid w:val="004D6059"/>
    <w:rsid w:val="004D65DC"/>
    <w:rsid w:val="004D6E35"/>
    <w:rsid w:val="004D7CDF"/>
    <w:rsid w:val="004E0844"/>
    <w:rsid w:val="004E1352"/>
    <w:rsid w:val="004E13A0"/>
    <w:rsid w:val="004E3629"/>
    <w:rsid w:val="004E563B"/>
    <w:rsid w:val="004E7FA1"/>
    <w:rsid w:val="004F0D51"/>
    <w:rsid w:val="004F492B"/>
    <w:rsid w:val="004F4ECA"/>
    <w:rsid w:val="004F5900"/>
    <w:rsid w:val="004F5904"/>
    <w:rsid w:val="004F69C3"/>
    <w:rsid w:val="004F7990"/>
    <w:rsid w:val="005015C8"/>
    <w:rsid w:val="00503B6B"/>
    <w:rsid w:val="00504A91"/>
    <w:rsid w:val="00504CCC"/>
    <w:rsid w:val="00506679"/>
    <w:rsid w:val="00507435"/>
    <w:rsid w:val="00516986"/>
    <w:rsid w:val="00517142"/>
    <w:rsid w:val="0052108E"/>
    <w:rsid w:val="0052126B"/>
    <w:rsid w:val="00521685"/>
    <w:rsid w:val="00522C8C"/>
    <w:rsid w:val="00526FD9"/>
    <w:rsid w:val="005303AD"/>
    <w:rsid w:val="005303BE"/>
    <w:rsid w:val="005303D2"/>
    <w:rsid w:val="005327E7"/>
    <w:rsid w:val="00534DAC"/>
    <w:rsid w:val="00535E3C"/>
    <w:rsid w:val="005370CF"/>
    <w:rsid w:val="0054116F"/>
    <w:rsid w:val="005416F4"/>
    <w:rsid w:val="005475C7"/>
    <w:rsid w:val="0055069B"/>
    <w:rsid w:val="00550EB4"/>
    <w:rsid w:val="0055152C"/>
    <w:rsid w:val="00552690"/>
    <w:rsid w:val="00552E0A"/>
    <w:rsid w:val="0055441F"/>
    <w:rsid w:val="00557373"/>
    <w:rsid w:val="00557595"/>
    <w:rsid w:val="00561F8E"/>
    <w:rsid w:val="005669C4"/>
    <w:rsid w:val="005675B6"/>
    <w:rsid w:val="005719AC"/>
    <w:rsid w:val="00572397"/>
    <w:rsid w:val="00572CD1"/>
    <w:rsid w:val="005770B4"/>
    <w:rsid w:val="00577A47"/>
    <w:rsid w:val="00581806"/>
    <w:rsid w:val="00582726"/>
    <w:rsid w:val="005841EE"/>
    <w:rsid w:val="00586678"/>
    <w:rsid w:val="00586F57"/>
    <w:rsid w:val="0059259A"/>
    <w:rsid w:val="00594908"/>
    <w:rsid w:val="00596DB0"/>
    <w:rsid w:val="0059774A"/>
    <w:rsid w:val="005A1630"/>
    <w:rsid w:val="005A18A0"/>
    <w:rsid w:val="005A1CDF"/>
    <w:rsid w:val="005A661C"/>
    <w:rsid w:val="005A7CDD"/>
    <w:rsid w:val="005B20DF"/>
    <w:rsid w:val="005B465C"/>
    <w:rsid w:val="005B57F1"/>
    <w:rsid w:val="005B5A0B"/>
    <w:rsid w:val="005B6527"/>
    <w:rsid w:val="005B69B7"/>
    <w:rsid w:val="005B6B2E"/>
    <w:rsid w:val="005B7F99"/>
    <w:rsid w:val="005C0BCF"/>
    <w:rsid w:val="005C1BAE"/>
    <w:rsid w:val="005C1DCB"/>
    <w:rsid w:val="005C2E1F"/>
    <w:rsid w:val="005C61AC"/>
    <w:rsid w:val="005C6383"/>
    <w:rsid w:val="005D00AA"/>
    <w:rsid w:val="005D0F6F"/>
    <w:rsid w:val="005D30F2"/>
    <w:rsid w:val="005D50F5"/>
    <w:rsid w:val="005D588F"/>
    <w:rsid w:val="005D6AAE"/>
    <w:rsid w:val="005E0B09"/>
    <w:rsid w:val="005E11D0"/>
    <w:rsid w:val="005E4396"/>
    <w:rsid w:val="005E4E24"/>
    <w:rsid w:val="005E502E"/>
    <w:rsid w:val="005E625B"/>
    <w:rsid w:val="005F0D8D"/>
    <w:rsid w:val="005F1D71"/>
    <w:rsid w:val="005F2559"/>
    <w:rsid w:val="005F28C7"/>
    <w:rsid w:val="005F34A4"/>
    <w:rsid w:val="005F4B8E"/>
    <w:rsid w:val="005F4D2B"/>
    <w:rsid w:val="00601245"/>
    <w:rsid w:val="006023F4"/>
    <w:rsid w:val="0060293B"/>
    <w:rsid w:val="0060379F"/>
    <w:rsid w:val="00603BEE"/>
    <w:rsid w:val="00603D41"/>
    <w:rsid w:val="006040D1"/>
    <w:rsid w:val="00610F37"/>
    <w:rsid w:val="006165A5"/>
    <w:rsid w:val="00617A80"/>
    <w:rsid w:val="0062087A"/>
    <w:rsid w:val="00623B44"/>
    <w:rsid w:val="0062426F"/>
    <w:rsid w:val="006251BA"/>
    <w:rsid w:val="00625EE4"/>
    <w:rsid w:val="0062798E"/>
    <w:rsid w:val="00632C57"/>
    <w:rsid w:val="00634253"/>
    <w:rsid w:val="00635260"/>
    <w:rsid w:val="00637110"/>
    <w:rsid w:val="00637C28"/>
    <w:rsid w:val="00637C60"/>
    <w:rsid w:val="00637C68"/>
    <w:rsid w:val="006416F8"/>
    <w:rsid w:val="00641F7D"/>
    <w:rsid w:val="00646773"/>
    <w:rsid w:val="006522EB"/>
    <w:rsid w:val="00655AEA"/>
    <w:rsid w:val="00656090"/>
    <w:rsid w:val="006571D1"/>
    <w:rsid w:val="00663EF3"/>
    <w:rsid w:val="0066469A"/>
    <w:rsid w:val="006666BC"/>
    <w:rsid w:val="00666D5A"/>
    <w:rsid w:val="00666DAF"/>
    <w:rsid w:val="00667233"/>
    <w:rsid w:val="0067233D"/>
    <w:rsid w:val="0067346D"/>
    <w:rsid w:val="00675512"/>
    <w:rsid w:val="00675A5D"/>
    <w:rsid w:val="0068073E"/>
    <w:rsid w:val="00680883"/>
    <w:rsid w:val="00680DD8"/>
    <w:rsid w:val="006819C3"/>
    <w:rsid w:val="00681CDF"/>
    <w:rsid w:val="00682547"/>
    <w:rsid w:val="0068319C"/>
    <w:rsid w:val="0068382E"/>
    <w:rsid w:val="006850FF"/>
    <w:rsid w:val="0069050F"/>
    <w:rsid w:val="00691317"/>
    <w:rsid w:val="00691848"/>
    <w:rsid w:val="00691DFA"/>
    <w:rsid w:val="00693007"/>
    <w:rsid w:val="006936FE"/>
    <w:rsid w:val="0069449F"/>
    <w:rsid w:val="006944C9"/>
    <w:rsid w:val="006949BC"/>
    <w:rsid w:val="00695A55"/>
    <w:rsid w:val="00696ABC"/>
    <w:rsid w:val="006A061A"/>
    <w:rsid w:val="006A07FE"/>
    <w:rsid w:val="006A1EE6"/>
    <w:rsid w:val="006A1FCC"/>
    <w:rsid w:val="006A536F"/>
    <w:rsid w:val="006A555B"/>
    <w:rsid w:val="006A6605"/>
    <w:rsid w:val="006B029D"/>
    <w:rsid w:val="006B1E2B"/>
    <w:rsid w:val="006B3326"/>
    <w:rsid w:val="006C2252"/>
    <w:rsid w:val="006C2F28"/>
    <w:rsid w:val="006C591E"/>
    <w:rsid w:val="006C6AFD"/>
    <w:rsid w:val="006C6E9E"/>
    <w:rsid w:val="006D2102"/>
    <w:rsid w:val="006D5391"/>
    <w:rsid w:val="006D644C"/>
    <w:rsid w:val="006E0A3F"/>
    <w:rsid w:val="006E315E"/>
    <w:rsid w:val="006E4F6D"/>
    <w:rsid w:val="006E720C"/>
    <w:rsid w:val="006E7835"/>
    <w:rsid w:val="006E7F83"/>
    <w:rsid w:val="006F0B25"/>
    <w:rsid w:val="006F13AC"/>
    <w:rsid w:val="006F47AB"/>
    <w:rsid w:val="006F7834"/>
    <w:rsid w:val="006F7864"/>
    <w:rsid w:val="00700A88"/>
    <w:rsid w:val="00701521"/>
    <w:rsid w:val="0070220C"/>
    <w:rsid w:val="007023E3"/>
    <w:rsid w:val="00704319"/>
    <w:rsid w:val="00713547"/>
    <w:rsid w:val="00713E14"/>
    <w:rsid w:val="007143D1"/>
    <w:rsid w:val="00720695"/>
    <w:rsid w:val="00721D7D"/>
    <w:rsid w:val="00722A98"/>
    <w:rsid w:val="0072420B"/>
    <w:rsid w:val="007263C1"/>
    <w:rsid w:val="007267E9"/>
    <w:rsid w:val="007275B8"/>
    <w:rsid w:val="007316D0"/>
    <w:rsid w:val="00733DB2"/>
    <w:rsid w:val="00734E7C"/>
    <w:rsid w:val="00734EE8"/>
    <w:rsid w:val="00735E61"/>
    <w:rsid w:val="007363EA"/>
    <w:rsid w:val="00736D1C"/>
    <w:rsid w:val="00741615"/>
    <w:rsid w:val="00742BAB"/>
    <w:rsid w:val="00743871"/>
    <w:rsid w:val="00743CFB"/>
    <w:rsid w:val="0075001D"/>
    <w:rsid w:val="0075036E"/>
    <w:rsid w:val="00751B0E"/>
    <w:rsid w:val="00752354"/>
    <w:rsid w:val="0075261E"/>
    <w:rsid w:val="007532BD"/>
    <w:rsid w:val="00754545"/>
    <w:rsid w:val="00754FAD"/>
    <w:rsid w:val="00756911"/>
    <w:rsid w:val="00756B80"/>
    <w:rsid w:val="007609A6"/>
    <w:rsid w:val="007609F5"/>
    <w:rsid w:val="00761E9C"/>
    <w:rsid w:val="00764025"/>
    <w:rsid w:val="00765616"/>
    <w:rsid w:val="0076616B"/>
    <w:rsid w:val="00767D87"/>
    <w:rsid w:val="0077167A"/>
    <w:rsid w:val="00771D9F"/>
    <w:rsid w:val="00771F8E"/>
    <w:rsid w:val="007725FE"/>
    <w:rsid w:val="00774BDC"/>
    <w:rsid w:val="007755E9"/>
    <w:rsid w:val="00776353"/>
    <w:rsid w:val="00776728"/>
    <w:rsid w:val="0077717C"/>
    <w:rsid w:val="0077729C"/>
    <w:rsid w:val="00777FBD"/>
    <w:rsid w:val="0078363A"/>
    <w:rsid w:val="00783C8B"/>
    <w:rsid w:val="007853F1"/>
    <w:rsid w:val="00785B56"/>
    <w:rsid w:val="0079364D"/>
    <w:rsid w:val="007A18B5"/>
    <w:rsid w:val="007A1A31"/>
    <w:rsid w:val="007A2D83"/>
    <w:rsid w:val="007A3F64"/>
    <w:rsid w:val="007A6546"/>
    <w:rsid w:val="007A7754"/>
    <w:rsid w:val="007B10B2"/>
    <w:rsid w:val="007B11FC"/>
    <w:rsid w:val="007B27BB"/>
    <w:rsid w:val="007B32E7"/>
    <w:rsid w:val="007B5553"/>
    <w:rsid w:val="007B6B4E"/>
    <w:rsid w:val="007B6F68"/>
    <w:rsid w:val="007C05CC"/>
    <w:rsid w:val="007C425F"/>
    <w:rsid w:val="007C5750"/>
    <w:rsid w:val="007D0997"/>
    <w:rsid w:val="007D2E22"/>
    <w:rsid w:val="007D371C"/>
    <w:rsid w:val="007D3F5A"/>
    <w:rsid w:val="007D655F"/>
    <w:rsid w:val="007E0219"/>
    <w:rsid w:val="007E072E"/>
    <w:rsid w:val="007E0F13"/>
    <w:rsid w:val="007E40F6"/>
    <w:rsid w:val="007E576C"/>
    <w:rsid w:val="007E7850"/>
    <w:rsid w:val="007E7AAD"/>
    <w:rsid w:val="007F39AD"/>
    <w:rsid w:val="007F3CD8"/>
    <w:rsid w:val="007F57FC"/>
    <w:rsid w:val="007F6C63"/>
    <w:rsid w:val="007F7969"/>
    <w:rsid w:val="008002FD"/>
    <w:rsid w:val="00800F1F"/>
    <w:rsid w:val="00804824"/>
    <w:rsid w:val="00805D6D"/>
    <w:rsid w:val="00812C4B"/>
    <w:rsid w:val="00815590"/>
    <w:rsid w:val="0081736D"/>
    <w:rsid w:val="0082017D"/>
    <w:rsid w:val="00820479"/>
    <w:rsid w:val="00820C66"/>
    <w:rsid w:val="00826AF0"/>
    <w:rsid w:val="0082748C"/>
    <w:rsid w:val="008275FC"/>
    <w:rsid w:val="0083152D"/>
    <w:rsid w:val="00831F95"/>
    <w:rsid w:val="008326F0"/>
    <w:rsid w:val="00832D5A"/>
    <w:rsid w:val="008332B1"/>
    <w:rsid w:val="008335D4"/>
    <w:rsid w:val="00833CEA"/>
    <w:rsid w:val="008352CD"/>
    <w:rsid w:val="008358A2"/>
    <w:rsid w:val="00835CDE"/>
    <w:rsid w:val="00837514"/>
    <w:rsid w:val="0084028D"/>
    <w:rsid w:val="00842FDE"/>
    <w:rsid w:val="00846089"/>
    <w:rsid w:val="00846B3D"/>
    <w:rsid w:val="0084754F"/>
    <w:rsid w:val="0085127E"/>
    <w:rsid w:val="00852D2A"/>
    <w:rsid w:val="00854B0B"/>
    <w:rsid w:val="00855401"/>
    <w:rsid w:val="00855460"/>
    <w:rsid w:val="0086355A"/>
    <w:rsid w:val="008659D3"/>
    <w:rsid w:val="00865F83"/>
    <w:rsid w:val="008664CC"/>
    <w:rsid w:val="00870931"/>
    <w:rsid w:val="00871007"/>
    <w:rsid w:val="008717F7"/>
    <w:rsid w:val="00871CBF"/>
    <w:rsid w:val="008727AA"/>
    <w:rsid w:val="00872AB7"/>
    <w:rsid w:val="0088196B"/>
    <w:rsid w:val="00882F7C"/>
    <w:rsid w:val="00883208"/>
    <w:rsid w:val="00883B67"/>
    <w:rsid w:val="008848AD"/>
    <w:rsid w:val="00891D8A"/>
    <w:rsid w:val="00893A03"/>
    <w:rsid w:val="008942CF"/>
    <w:rsid w:val="00895EB7"/>
    <w:rsid w:val="008A67A9"/>
    <w:rsid w:val="008B1204"/>
    <w:rsid w:val="008B50B4"/>
    <w:rsid w:val="008B619B"/>
    <w:rsid w:val="008B619C"/>
    <w:rsid w:val="008B73BE"/>
    <w:rsid w:val="008C33FD"/>
    <w:rsid w:val="008C3688"/>
    <w:rsid w:val="008C4662"/>
    <w:rsid w:val="008C6E52"/>
    <w:rsid w:val="008C7DF2"/>
    <w:rsid w:val="008C7F01"/>
    <w:rsid w:val="008D067A"/>
    <w:rsid w:val="008D0994"/>
    <w:rsid w:val="008D4168"/>
    <w:rsid w:val="008D5C23"/>
    <w:rsid w:val="008D7301"/>
    <w:rsid w:val="008E4382"/>
    <w:rsid w:val="008E5C91"/>
    <w:rsid w:val="008E62C9"/>
    <w:rsid w:val="008E6777"/>
    <w:rsid w:val="008E754A"/>
    <w:rsid w:val="008F1079"/>
    <w:rsid w:val="008F26EF"/>
    <w:rsid w:val="008F3488"/>
    <w:rsid w:val="008F582F"/>
    <w:rsid w:val="008F6D40"/>
    <w:rsid w:val="008F77A0"/>
    <w:rsid w:val="008F7B4D"/>
    <w:rsid w:val="008F7CFD"/>
    <w:rsid w:val="008F7F96"/>
    <w:rsid w:val="00901B4C"/>
    <w:rsid w:val="0090221B"/>
    <w:rsid w:val="0090265C"/>
    <w:rsid w:val="00902C2C"/>
    <w:rsid w:val="0090319A"/>
    <w:rsid w:val="00904861"/>
    <w:rsid w:val="00904A1F"/>
    <w:rsid w:val="0090605C"/>
    <w:rsid w:val="009075EA"/>
    <w:rsid w:val="0091070E"/>
    <w:rsid w:val="009121EE"/>
    <w:rsid w:val="0091499F"/>
    <w:rsid w:val="00914C86"/>
    <w:rsid w:val="009157AB"/>
    <w:rsid w:val="00915846"/>
    <w:rsid w:val="0091661B"/>
    <w:rsid w:val="00916E7F"/>
    <w:rsid w:val="0092201D"/>
    <w:rsid w:val="0092226F"/>
    <w:rsid w:val="0092269F"/>
    <w:rsid w:val="00922857"/>
    <w:rsid w:val="009243BD"/>
    <w:rsid w:val="0092632F"/>
    <w:rsid w:val="009276C2"/>
    <w:rsid w:val="00930BCF"/>
    <w:rsid w:val="0093120F"/>
    <w:rsid w:val="00931385"/>
    <w:rsid w:val="00932323"/>
    <w:rsid w:val="009326C3"/>
    <w:rsid w:val="009329D4"/>
    <w:rsid w:val="00932B8C"/>
    <w:rsid w:val="00933350"/>
    <w:rsid w:val="00934AD7"/>
    <w:rsid w:val="00934ED3"/>
    <w:rsid w:val="009358A0"/>
    <w:rsid w:val="00936FEE"/>
    <w:rsid w:val="00937EB5"/>
    <w:rsid w:val="0094149C"/>
    <w:rsid w:val="00941A65"/>
    <w:rsid w:val="00943612"/>
    <w:rsid w:val="00945B23"/>
    <w:rsid w:val="00946301"/>
    <w:rsid w:val="009463F8"/>
    <w:rsid w:val="009467DD"/>
    <w:rsid w:val="00950898"/>
    <w:rsid w:val="00952856"/>
    <w:rsid w:val="0095285E"/>
    <w:rsid w:val="00952DF2"/>
    <w:rsid w:val="00952FDA"/>
    <w:rsid w:val="00954820"/>
    <w:rsid w:val="009559F7"/>
    <w:rsid w:val="0096235D"/>
    <w:rsid w:val="00962903"/>
    <w:rsid w:val="00962CA2"/>
    <w:rsid w:val="009647CD"/>
    <w:rsid w:val="00965490"/>
    <w:rsid w:val="009720D0"/>
    <w:rsid w:val="009757CD"/>
    <w:rsid w:val="00977730"/>
    <w:rsid w:val="00977AB6"/>
    <w:rsid w:val="00980EB2"/>
    <w:rsid w:val="00982815"/>
    <w:rsid w:val="00984A8D"/>
    <w:rsid w:val="00984EC0"/>
    <w:rsid w:val="00986203"/>
    <w:rsid w:val="009876DE"/>
    <w:rsid w:val="0098794D"/>
    <w:rsid w:val="009901F7"/>
    <w:rsid w:val="00990216"/>
    <w:rsid w:val="00991007"/>
    <w:rsid w:val="00992203"/>
    <w:rsid w:val="00994128"/>
    <w:rsid w:val="0099602A"/>
    <w:rsid w:val="00996C3F"/>
    <w:rsid w:val="0099784D"/>
    <w:rsid w:val="0099797A"/>
    <w:rsid w:val="009A286F"/>
    <w:rsid w:val="009A3BDD"/>
    <w:rsid w:val="009A4890"/>
    <w:rsid w:val="009A4E9A"/>
    <w:rsid w:val="009A5B64"/>
    <w:rsid w:val="009A5C41"/>
    <w:rsid w:val="009A6E04"/>
    <w:rsid w:val="009A79E4"/>
    <w:rsid w:val="009B040E"/>
    <w:rsid w:val="009B2DB5"/>
    <w:rsid w:val="009B3B6F"/>
    <w:rsid w:val="009B6066"/>
    <w:rsid w:val="009B6289"/>
    <w:rsid w:val="009B778D"/>
    <w:rsid w:val="009B7D80"/>
    <w:rsid w:val="009C05F2"/>
    <w:rsid w:val="009C0A5B"/>
    <w:rsid w:val="009C0AE7"/>
    <w:rsid w:val="009C0F82"/>
    <w:rsid w:val="009C1B7B"/>
    <w:rsid w:val="009C3343"/>
    <w:rsid w:val="009C365D"/>
    <w:rsid w:val="009C5D8C"/>
    <w:rsid w:val="009D08D8"/>
    <w:rsid w:val="009D1C15"/>
    <w:rsid w:val="009D29FE"/>
    <w:rsid w:val="009D3E23"/>
    <w:rsid w:val="009D6F80"/>
    <w:rsid w:val="009D70EA"/>
    <w:rsid w:val="009D7C37"/>
    <w:rsid w:val="009E0570"/>
    <w:rsid w:val="009E5925"/>
    <w:rsid w:val="009E7C97"/>
    <w:rsid w:val="009E7E56"/>
    <w:rsid w:val="009F1691"/>
    <w:rsid w:val="009F1D5B"/>
    <w:rsid w:val="009F32E4"/>
    <w:rsid w:val="009F3534"/>
    <w:rsid w:val="009F4991"/>
    <w:rsid w:val="009F6018"/>
    <w:rsid w:val="00A012F8"/>
    <w:rsid w:val="00A0318C"/>
    <w:rsid w:val="00A04AED"/>
    <w:rsid w:val="00A0621A"/>
    <w:rsid w:val="00A0622D"/>
    <w:rsid w:val="00A06760"/>
    <w:rsid w:val="00A06E06"/>
    <w:rsid w:val="00A104F8"/>
    <w:rsid w:val="00A10565"/>
    <w:rsid w:val="00A11AF9"/>
    <w:rsid w:val="00A11EEA"/>
    <w:rsid w:val="00A124DB"/>
    <w:rsid w:val="00A12533"/>
    <w:rsid w:val="00A12EF3"/>
    <w:rsid w:val="00A13097"/>
    <w:rsid w:val="00A13699"/>
    <w:rsid w:val="00A15D64"/>
    <w:rsid w:val="00A164F2"/>
    <w:rsid w:val="00A16EC6"/>
    <w:rsid w:val="00A17933"/>
    <w:rsid w:val="00A214F5"/>
    <w:rsid w:val="00A24F75"/>
    <w:rsid w:val="00A25BA0"/>
    <w:rsid w:val="00A25E2D"/>
    <w:rsid w:val="00A26DEE"/>
    <w:rsid w:val="00A32E78"/>
    <w:rsid w:val="00A332C7"/>
    <w:rsid w:val="00A33CB5"/>
    <w:rsid w:val="00A367A8"/>
    <w:rsid w:val="00A375DF"/>
    <w:rsid w:val="00A42015"/>
    <w:rsid w:val="00A42C38"/>
    <w:rsid w:val="00A431B4"/>
    <w:rsid w:val="00A43754"/>
    <w:rsid w:val="00A50F08"/>
    <w:rsid w:val="00A5206D"/>
    <w:rsid w:val="00A53077"/>
    <w:rsid w:val="00A54219"/>
    <w:rsid w:val="00A574D9"/>
    <w:rsid w:val="00A57D36"/>
    <w:rsid w:val="00A6014E"/>
    <w:rsid w:val="00A6056D"/>
    <w:rsid w:val="00A625D5"/>
    <w:rsid w:val="00A6322D"/>
    <w:rsid w:val="00A659B9"/>
    <w:rsid w:val="00A70C17"/>
    <w:rsid w:val="00A70CD7"/>
    <w:rsid w:val="00A71231"/>
    <w:rsid w:val="00A71B83"/>
    <w:rsid w:val="00A71CBE"/>
    <w:rsid w:val="00A7373A"/>
    <w:rsid w:val="00A737FE"/>
    <w:rsid w:val="00A7461D"/>
    <w:rsid w:val="00A769D4"/>
    <w:rsid w:val="00A80849"/>
    <w:rsid w:val="00A82806"/>
    <w:rsid w:val="00A830C2"/>
    <w:rsid w:val="00A8463C"/>
    <w:rsid w:val="00A85F43"/>
    <w:rsid w:val="00A91F31"/>
    <w:rsid w:val="00A91F82"/>
    <w:rsid w:val="00A927F9"/>
    <w:rsid w:val="00A92905"/>
    <w:rsid w:val="00A932CF"/>
    <w:rsid w:val="00A94FE0"/>
    <w:rsid w:val="00A95916"/>
    <w:rsid w:val="00A95DB0"/>
    <w:rsid w:val="00A97027"/>
    <w:rsid w:val="00AA19D6"/>
    <w:rsid w:val="00AA312B"/>
    <w:rsid w:val="00AA45E3"/>
    <w:rsid w:val="00AA6696"/>
    <w:rsid w:val="00AA7BFE"/>
    <w:rsid w:val="00AB0CFE"/>
    <w:rsid w:val="00AB1342"/>
    <w:rsid w:val="00AB1FB4"/>
    <w:rsid w:val="00AB1FEC"/>
    <w:rsid w:val="00AB35E5"/>
    <w:rsid w:val="00AB51DE"/>
    <w:rsid w:val="00AB586C"/>
    <w:rsid w:val="00AB5AA7"/>
    <w:rsid w:val="00AB5BF5"/>
    <w:rsid w:val="00AB6D87"/>
    <w:rsid w:val="00AC0AFF"/>
    <w:rsid w:val="00AC26FE"/>
    <w:rsid w:val="00AC283D"/>
    <w:rsid w:val="00AC3A48"/>
    <w:rsid w:val="00AC4B07"/>
    <w:rsid w:val="00AC7A5E"/>
    <w:rsid w:val="00AD01D1"/>
    <w:rsid w:val="00AD020D"/>
    <w:rsid w:val="00AD2B6C"/>
    <w:rsid w:val="00AD2EBC"/>
    <w:rsid w:val="00AD3A69"/>
    <w:rsid w:val="00AD3C07"/>
    <w:rsid w:val="00AD633F"/>
    <w:rsid w:val="00AE00EA"/>
    <w:rsid w:val="00AE0934"/>
    <w:rsid w:val="00AE1E9D"/>
    <w:rsid w:val="00AE1F70"/>
    <w:rsid w:val="00AE2988"/>
    <w:rsid w:val="00AE2E60"/>
    <w:rsid w:val="00AE386C"/>
    <w:rsid w:val="00AE505E"/>
    <w:rsid w:val="00AE697C"/>
    <w:rsid w:val="00AF1A09"/>
    <w:rsid w:val="00AF1A3A"/>
    <w:rsid w:val="00AF1CE7"/>
    <w:rsid w:val="00AF2DCB"/>
    <w:rsid w:val="00AF6F6A"/>
    <w:rsid w:val="00AF7997"/>
    <w:rsid w:val="00AF7DA6"/>
    <w:rsid w:val="00B029CA"/>
    <w:rsid w:val="00B03BD0"/>
    <w:rsid w:val="00B050EE"/>
    <w:rsid w:val="00B0761F"/>
    <w:rsid w:val="00B10AAE"/>
    <w:rsid w:val="00B11668"/>
    <w:rsid w:val="00B117B0"/>
    <w:rsid w:val="00B12449"/>
    <w:rsid w:val="00B132CB"/>
    <w:rsid w:val="00B1351A"/>
    <w:rsid w:val="00B13649"/>
    <w:rsid w:val="00B14AF6"/>
    <w:rsid w:val="00B170D4"/>
    <w:rsid w:val="00B17CC4"/>
    <w:rsid w:val="00B2073A"/>
    <w:rsid w:val="00B21CB2"/>
    <w:rsid w:val="00B21E95"/>
    <w:rsid w:val="00B22310"/>
    <w:rsid w:val="00B24B6E"/>
    <w:rsid w:val="00B271D8"/>
    <w:rsid w:val="00B313A2"/>
    <w:rsid w:val="00B31C6E"/>
    <w:rsid w:val="00B3431B"/>
    <w:rsid w:val="00B346AA"/>
    <w:rsid w:val="00B37563"/>
    <w:rsid w:val="00B427FE"/>
    <w:rsid w:val="00B436C1"/>
    <w:rsid w:val="00B447FC"/>
    <w:rsid w:val="00B45A8A"/>
    <w:rsid w:val="00B525AE"/>
    <w:rsid w:val="00B63F64"/>
    <w:rsid w:val="00B64179"/>
    <w:rsid w:val="00B6529B"/>
    <w:rsid w:val="00B662DB"/>
    <w:rsid w:val="00B669E5"/>
    <w:rsid w:val="00B70A6C"/>
    <w:rsid w:val="00B70FD1"/>
    <w:rsid w:val="00B71AEE"/>
    <w:rsid w:val="00B72730"/>
    <w:rsid w:val="00B738B7"/>
    <w:rsid w:val="00B73CD5"/>
    <w:rsid w:val="00B73EB8"/>
    <w:rsid w:val="00B7453B"/>
    <w:rsid w:val="00B761E1"/>
    <w:rsid w:val="00B80918"/>
    <w:rsid w:val="00B810C9"/>
    <w:rsid w:val="00B81E44"/>
    <w:rsid w:val="00B82738"/>
    <w:rsid w:val="00B83B78"/>
    <w:rsid w:val="00B847E1"/>
    <w:rsid w:val="00B8615E"/>
    <w:rsid w:val="00B866EF"/>
    <w:rsid w:val="00B86E79"/>
    <w:rsid w:val="00B92E08"/>
    <w:rsid w:val="00B94CE3"/>
    <w:rsid w:val="00B9649B"/>
    <w:rsid w:val="00BA018A"/>
    <w:rsid w:val="00BA063E"/>
    <w:rsid w:val="00BA2295"/>
    <w:rsid w:val="00BA2351"/>
    <w:rsid w:val="00BA7B98"/>
    <w:rsid w:val="00BB07D8"/>
    <w:rsid w:val="00BB198E"/>
    <w:rsid w:val="00BB259C"/>
    <w:rsid w:val="00BB3E5F"/>
    <w:rsid w:val="00BB4995"/>
    <w:rsid w:val="00BB7570"/>
    <w:rsid w:val="00BB7C11"/>
    <w:rsid w:val="00BC08A0"/>
    <w:rsid w:val="00BC124C"/>
    <w:rsid w:val="00BC1F1F"/>
    <w:rsid w:val="00BC28EE"/>
    <w:rsid w:val="00BC2DB4"/>
    <w:rsid w:val="00BC3065"/>
    <w:rsid w:val="00BC56A6"/>
    <w:rsid w:val="00BC5A55"/>
    <w:rsid w:val="00BC6335"/>
    <w:rsid w:val="00BC7E73"/>
    <w:rsid w:val="00BD1CF1"/>
    <w:rsid w:val="00BD395A"/>
    <w:rsid w:val="00BD3FBB"/>
    <w:rsid w:val="00BD4098"/>
    <w:rsid w:val="00BD4DE2"/>
    <w:rsid w:val="00BD50F3"/>
    <w:rsid w:val="00BD586C"/>
    <w:rsid w:val="00BD587D"/>
    <w:rsid w:val="00BD5C5E"/>
    <w:rsid w:val="00BD5EAC"/>
    <w:rsid w:val="00BD6361"/>
    <w:rsid w:val="00BD7817"/>
    <w:rsid w:val="00BE0144"/>
    <w:rsid w:val="00BE2248"/>
    <w:rsid w:val="00BE44D1"/>
    <w:rsid w:val="00BE5012"/>
    <w:rsid w:val="00BF075D"/>
    <w:rsid w:val="00BF18D4"/>
    <w:rsid w:val="00BF1AB0"/>
    <w:rsid w:val="00BF25AB"/>
    <w:rsid w:val="00BF26FD"/>
    <w:rsid w:val="00BF31B8"/>
    <w:rsid w:val="00BF3E4C"/>
    <w:rsid w:val="00BF4810"/>
    <w:rsid w:val="00BF4D0F"/>
    <w:rsid w:val="00BF6879"/>
    <w:rsid w:val="00BF7A3E"/>
    <w:rsid w:val="00BF7FAE"/>
    <w:rsid w:val="00C006B9"/>
    <w:rsid w:val="00C00745"/>
    <w:rsid w:val="00C0309F"/>
    <w:rsid w:val="00C06384"/>
    <w:rsid w:val="00C10554"/>
    <w:rsid w:val="00C11CF4"/>
    <w:rsid w:val="00C11E27"/>
    <w:rsid w:val="00C129EB"/>
    <w:rsid w:val="00C13D04"/>
    <w:rsid w:val="00C14B17"/>
    <w:rsid w:val="00C15B23"/>
    <w:rsid w:val="00C1712B"/>
    <w:rsid w:val="00C172B9"/>
    <w:rsid w:val="00C17B70"/>
    <w:rsid w:val="00C222D7"/>
    <w:rsid w:val="00C225CD"/>
    <w:rsid w:val="00C22EE8"/>
    <w:rsid w:val="00C24E2B"/>
    <w:rsid w:val="00C25B9B"/>
    <w:rsid w:val="00C26FFF"/>
    <w:rsid w:val="00C303EA"/>
    <w:rsid w:val="00C320C2"/>
    <w:rsid w:val="00C33A7C"/>
    <w:rsid w:val="00C33AE4"/>
    <w:rsid w:val="00C34AC5"/>
    <w:rsid w:val="00C37205"/>
    <w:rsid w:val="00C41C6D"/>
    <w:rsid w:val="00C4377D"/>
    <w:rsid w:val="00C4453F"/>
    <w:rsid w:val="00C4629F"/>
    <w:rsid w:val="00C46C7C"/>
    <w:rsid w:val="00C472D8"/>
    <w:rsid w:val="00C47880"/>
    <w:rsid w:val="00C47BB5"/>
    <w:rsid w:val="00C50D38"/>
    <w:rsid w:val="00C539A9"/>
    <w:rsid w:val="00C548DC"/>
    <w:rsid w:val="00C56411"/>
    <w:rsid w:val="00C60AB3"/>
    <w:rsid w:val="00C63138"/>
    <w:rsid w:val="00C63415"/>
    <w:rsid w:val="00C64C98"/>
    <w:rsid w:val="00C65CB2"/>
    <w:rsid w:val="00C67648"/>
    <w:rsid w:val="00C67BBF"/>
    <w:rsid w:val="00C67E81"/>
    <w:rsid w:val="00C70F2D"/>
    <w:rsid w:val="00C730D3"/>
    <w:rsid w:val="00C73850"/>
    <w:rsid w:val="00C75053"/>
    <w:rsid w:val="00C7525E"/>
    <w:rsid w:val="00C75919"/>
    <w:rsid w:val="00C766E9"/>
    <w:rsid w:val="00C77C3D"/>
    <w:rsid w:val="00C8341D"/>
    <w:rsid w:val="00C86623"/>
    <w:rsid w:val="00C86638"/>
    <w:rsid w:val="00C91F24"/>
    <w:rsid w:val="00C92484"/>
    <w:rsid w:val="00C93FDB"/>
    <w:rsid w:val="00C94987"/>
    <w:rsid w:val="00C95331"/>
    <w:rsid w:val="00C960CE"/>
    <w:rsid w:val="00C9774D"/>
    <w:rsid w:val="00CA0B1B"/>
    <w:rsid w:val="00CA1C33"/>
    <w:rsid w:val="00CA53D0"/>
    <w:rsid w:val="00CA7B52"/>
    <w:rsid w:val="00CB1627"/>
    <w:rsid w:val="00CB7758"/>
    <w:rsid w:val="00CC1DD5"/>
    <w:rsid w:val="00CC398C"/>
    <w:rsid w:val="00CC51C5"/>
    <w:rsid w:val="00CC682D"/>
    <w:rsid w:val="00CC6B4D"/>
    <w:rsid w:val="00CC6FE2"/>
    <w:rsid w:val="00CC7A64"/>
    <w:rsid w:val="00CD0330"/>
    <w:rsid w:val="00CD4764"/>
    <w:rsid w:val="00CE00DC"/>
    <w:rsid w:val="00CE0758"/>
    <w:rsid w:val="00CE1355"/>
    <w:rsid w:val="00CE1794"/>
    <w:rsid w:val="00CE256E"/>
    <w:rsid w:val="00CE3807"/>
    <w:rsid w:val="00CE56DB"/>
    <w:rsid w:val="00CE691A"/>
    <w:rsid w:val="00CE7410"/>
    <w:rsid w:val="00CE78CD"/>
    <w:rsid w:val="00CF005A"/>
    <w:rsid w:val="00CF00D3"/>
    <w:rsid w:val="00CF0DA6"/>
    <w:rsid w:val="00CF2A3D"/>
    <w:rsid w:val="00CF391B"/>
    <w:rsid w:val="00CF396B"/>
    <w:rsid w:val="00CF6053"/>
    <w:rsid w:val="00D0454F"/>
    <w:rsid w:val="00D05BCC"/>
    <w:rsid w:val="00D05E60"/>
    <w:rsid w:val="00D070DA"/>
    <w:rsid w:val="00D102F6"/>
    <w:rsid w:val="00D134E5"/>
    <w:rsid w:val="00D1507B"/>
    <w:rsid w:val="00D1633A"/>
    <w:rsid w:val="00D16904"/>
    <w:rsid w:val="00D1799C"/>
    <w:rsid w:val="00D17F10"/>
    <w:rsid w:val="00D245B2"/>
    <w:rsid w:val="00D245D6"/>
    <w:rsid w:val="00D25EC9"/>
    <w:rsid w:val="00D2662D"/>
    <w:rsid w:val="00D2722D"/>
    <w:rsid w:val="00D306DD"/>
    <w:rsid w:val="00D31BB3"/>
    <w:rsid w:val="00D32741"/>
    <w:rsid w:val="00D328F6"/>
    <w:rsid w:val="00D332D2"/>
    <w:rsid w:val="00D341DB"/>
    <w:rsid w:val="00D35FBA"/>
    <w:rsid w:val="00D3757F"/>
    <w:rsid w:val="00D37DA1"/>
    <w:rsid w:val="00D37E0C"/>
    <w:rsid w:val="00D404DC"/>
    <w:rsid w:val="00D40904"/>
    <w:rsid w:val="00D40ED8"/>
    <w:rsid w:val="00D42B7C"/>
    <w:rsid w:val="00D42C13"/>
    <w:rsid w:val="00D432CE"/>
    <w:rsid w:val="00D43AA8"/>
    <w:rsid w:val="00D43BC3"/>
    <w:rsid w:val="00D46124"/>
    <w:rsid w:val="00D46DDE"/>
    <w:rsid w:val="00D50927"/>
    <w:rsid w:val="00D50B9D"/>
    <w:rsid w:val="00D51390"/>
    <w:rsid w:val="00D51CD5"/>
    <w:rsid w:val="00D5277F"/>
    <w:rsid w:val="00D528C0"/>
    <w:rsid w:val="00D534A8"/>
    <w:rsid w:val="00D60E61"/>
    <w:rsid w:val="00D62CB9"/>
    <w:rsid w:val="00D63D6D"/>
    <w:rsid w:val="00D6405A"/>
    <w:rsid w:val="00D670E2"/>
    <w:rsid w:val="00D6764F"/>
    <w:rsid w:val="00D67E88"/>
    <w:rsid w:val="00D711FF"/>
    <w:rsid w:val="00D71B92"/>
    <w:rsid w:val="00D7397B"/>
    <w:rsid w:val="00D75197"/>
    <w:rsid w:val="00D75AC6"/>
    <w:rsid w:val="00D75FFA"/>
    <w:rsid w:val="00D76ED5"/>
    <w:rsid w:val="00D77FAC"/>
    <w:rsid w:val="00D8109F"/>
    <w:rsid w:val="00D8153E"/>
    <w:rsid w:val="00D82EFD"/>
    <w:rsid w:val="00D82FA6"/>
    <w:rsid w:val="00D8312D"/>
    <w:rsid w:val="00D83813"/>
    <w:rsid w:val="00D83ABE"/>
    <w:rsid w:val="00D844BB"/>
    <w:rsid w:val="00D859B4"/>
    <w:rsid w:val="00D8773A"/>
    <w:rsid w:val="00D90FC3"/>
    <w:rsid w:val="00D910A0"/>
    <w:rsid w:val="00D943CC"/>
    <w:rsid w:val="00D95781"/>
    <w:rsid w:val="00DA0B5B"/>
    <w:rsid w:val="00DA1E10"/>
    <w:rsid w:val="00DA4CCE"/>
    <w:rsid w:val="00DA6434"/>
    <w:rsid w:val="00DA797A"/>
    <w:rsid w:val="00DB0425"/>
    <w:rsid w:val="00DB14FF"/>
    <w:rsid w:val="00DB163B"/>
    <w:rsid w:val="00DB1D46"/>
    <w:rsid w:val="00DB33AD"/>
    <w:rsid w:val="00DB3E8F"/>
    <w:rsid w:val="00DB6C01"/>
    <w:rsid w:val="00DB78D4"/>
    <w:rsid w:val="00DC1640"/>
    <w:rsid w:val="00DC251B"/>
    <w:rsid w:val="00DC3AB6"/>
    <w:rsid w:val="00DC48A6"/>
    <w:rsid w:val="00DC66CD"/>
    <w:rsid w:val="00DC6B96"/>
    <w:rsid w:val="00DC6C7D"/>
    <w:rsid w:val="00DC71B5"/>
    <w:rsid w:val="00DD044A"/>
    <w:rsid w:val="00DD075B"/>
    <w:rsid w:val="00DD1B13"/>
    <w:rsid w:val="00DD2255"/>
    <w:rsid w:val="00DD5E9F"/>
    <w:rsid w:val="00DD6BF1"/>
    <w:rsid w:val="00DE0B95"/>
    <w:rsid w:val="00DE0FCB"/>
    <w:rsid w:val="00DE1CB9"/>
    <w:rsid w:val="00DE3B95"/>
    <w:rsid w:val="00DE4F1F"/>
    <w:rsid w:val="00DF16E8"/>
    <w:rsid w:val="00DF2B77"/>
    <w:rsid w:val="00DF2CD4"/>
    <w:rsid w:val="00DF4E88"/>
    <w:rsid w:val="00DF5727"/>
    <w:rsid w:val="00E01144"/>
    <w:rsid w:val="00E01FBF"/>
    <w:rsid w:val="00E023E6"/>
    <w:rsid w:val="00E06348"/>
    <w:rsid w:val="00E0645F"/>
    <w:rsid w:val="00E11B9B"/>
    <w:rsid w:val="00E1245A"/>
    <w:rsid w:val="00E141BE"/>
    <w:rsid w:val="00E17785"/>
    <w:rsid w:val="00E17F51"/>
    <w:rsid w:val="00E22C98"/>
    <w:rsid w:val="00E31D27"/>
    <w:rsid w:val="00E33D37"/>
    <w:rsid w:val="00E34778"/>
    <w:rsid w:val="00E36D06"/>
    <w:rsid w:val="00E416C4"/>
    <w:rsid w:val="00E42DA3"/>
    <w:rsid w:val="00E43069"/>
    <w:rsid w:val="00E43964"/>
    <w:rsid w:val="00E44493"/>
    <w:rsid w:val="00E44EA4"/>
    <w:rsid w:val="00E47346"/>
    <w:rsid w:val="00E517C4"/>
    <w:rsid w:val="00E51AD1"/>
    <w:rsid w:val="00E5509E"/>
    <w:rsid w:val="00E5537F"/>
    <w:rsid w:val="00E55F2B"/>
    <w:rsid w:val="00E5635B"/>
    <w:rsid w:val="00E5743E"/>
    <w:rsid w:val="00E600D6"/>
    <w:rsid w:val="00E60A9E"/>
    <w:rsid w:val="00E60F28"/>
    <w:rsid w:val="00E61D83"/>
    <w:rsid w:val="00E633D0"/>
    <w:rsid w:val="00E64534"/>
    <w:rsid w:val="00E65D11"/>
    <w:rsid w:val="00E669A9"/>
    <w:rsid w:val="00E70269"/>
    <w:rsid w:val="00E70547"/>
    <w:rsid w:val="00E719B6"/>
    <w:rsid w:val="00E72AE3"/>
    <w:rsid w:val="00E73066"/>
    <w:rsid w:val="00E74CF0"/>
    <w:rsid w:val="00E773A5"/>
    <w:rsid w:val="00E774A9"/>
    <w:rsid w:val="00E80F1F"/>
    <w:rsid w:val="00E81623"/>
    <w:rsid w:val="00E82F76"/>
    <w:rsid w:val="00E83183"/>
    <w:rsid w:val="00E839FB"/>
    <w:rsid w:val="00E84BC7"/>
    <w:rsid w:val="00E85079"/>
    <w:rsid w:val="00E87B52"/>
    <w:rsid w:val="00E902F3"/>
    <w:rsid w:val="00E904DD"/>
    <w:rsid w:val="00E9079B"/>
    <w:rsid w:val="00E9168F"/>
    <w:rsid w:val="00E916B5"/>
    <w:rsid w:val="00E92311"/>
    <w:rsid w:val="00E92C49"/>
    <w:rsid w:val="00E94A78"/>
    <w:rsid w:val="00EA1514"/>
    <w:rsid w:val="00EA23A1"/>
    <w:rsid w:val="00EA3C74"/>
    <w:rsid w:val="00EA51B7"/>
    <w:rsid w:val="00EB14B5"/>
    <w:rsid w:val="00EB20A4"/>
    <w:rsid w:val="00EB28FA"/>
    <w:rsid w:val="00EB38C0"/>
    <w:rsid w:val="00EB5EDD"/>
    <w:rsid w:val="00EC2876"/>
    <w:rsid w:val="00EC3C53"/>
    <w:rsid w:val="00EC6314"/>
    <w:rsid w:val="00EC6A6C"/>
    <w:rsid w:val="00EC750B"/>
    <w:rsid w:val="00ED0A26"/>
    <w:rsid w:val="00ED2034"/>
    <w:rsid w:val="00ED4CEA"/>
    <w:rsid w:val="00ED74F9"/>
    <w:rsid w:val="00EE1D31"/>
    <w:rsid w:val="00EE7A07"/>
    <w:rsid w:val="00EF0E51"/>
    <w:rsid w:val="00EF217C"/>
    <w:rsid w:val="00EF2B54"/>
    <w:rsid w:val="00EF2BB5"/>
    <w:rsid w:val="00EF49BE"/>
    <w:rsid w:val="00EF53A9"/>
    <w:rsid w:val="00EF5660"/>
    <w:rsid w:val="00EF5708"/>
    <w:rsid w:val="00EF67E7"/>
    <w:rsid w:val="00F00261"/>
    <w:rsid w:val="00F00B51"/>
    <w:rsid w:val="00F01193"/>
    <w:rsid w:val="00F05412"/>
    <w:rsid w:val="00F05837"/>
    <w:rsid w:val="00F061F7"/>
    <w:rsid w:val="00F06864"/>
    <w:rsid w:val="00F06A71"/>
    <w:rsid w:val="00F13406"/>
    <w:rsid w:val="00F14985"/>
    <w:rsid w:val="00F150D4"/>
    <w:rsid w:val="00F167FF"/>
    <w:rsid w:val="00F222D9"/>
    <w:rsid w:val="00F224CE"/>
    <w:rsid w:val="00F230B2"/>
    <w:rsid w:val="00F25922"/>
    <w:rsid w:val="00F2611E"/>
    <w:rsid w:val="00F30011"/>
    <w:rsid w:val="00F31468"/>
    <w:rsid w:val="00F3303E"/>
    <w:rsid w:val="00F3326E"/>
    <w:rsid w:val="00F354A5"/>
    <w:rsid w:val="00F35A19"/>
    <w:rsid w:val="00F36C3C"/>
    <w:rsid w:val="00F36E42"/>
    <w:rsid w:val="00F37CC7"/>
    <w:rsid w:val="00F408E6"/>
    <w:rsid w:val="00F41B63"/>
    <w:rsid w:val="00F431CA"/>
    <w:rsid w:val="00F4429F"/>
    <w:rsid w:val="00F445F4"/>
    <w:rsid w:val="00F44AC2"/>
    <w:rsid w:val="00F53E42"/>
    <w:rsid w:val="00F54383"/>
    <w:rsid w:val="00F54659"/>
    <w:rsid w:val="00F54AE4"/>
    <w:rsid w:val="00F56153"/>
    <w:rsid w:val="00F6496A"/>
    <w:rsid w:val="00F65611"/>
    <w:rsid w:val="00F71982"/>
    <w:rsid w:val="00F724A6"/>
    <w:rsid w:val="00F72845"/>
    <w:rsid w:val="00F739B6"/>
    <w:rsid w:val="00F742ED"/>
    <w:rsid w:val="00F746B3"/>
    <w:rsid w:val="00F74C15"/>
    <w:rsid w:val="00F75AE6"/>
    <w:rsid w:val="00F76790"/>
    <w:rsid w:val="00F817D8"/>
    <w:rsid w:val="00F826D1"/>
    <w:rsid w:val="00F84EEC"/>
    <w:rsid w:val="00F86248"/>
    <w:rsid w:val="00F86411"/>
    <w:rsid w:val="00F86E51"/>
    <w:rsid w:val="00F87812"/>
    <w:rsid w:val="00F90741"/>
    <w:rsid w:val="00F937CF"/>
    <w:rsid w:val="00F968FE"/>
    <w:rsid w:val="00F96E2B"/>
    <w:rsid w:val="00FA59E3"/>
    <w:rsid w:val="00FB0142"/>
    <w:rsid w:val="00FB15BF"/>
    <w:rsid w:val="00FB25D3"/>
    <w:rsid w:val="00FB2F0C"/>
    <w:rsid w:val="00FB371F"/>
    <w:rsid w:val="00FB4140"/>
    <w:rsid w:val="00FB5589"/>
    <w:rsid w:val="00FB5B13"/>
    <w:rsid w:val="00FB5BD0"/>
    <w:rsid w:val="00FB7732"/>
    <w:rsid w:val="00FC08F4"/>
    <w:rsid w:val="00FC0DEC"/>
    <w:rsid w:val="00FC1D63"/>
    <w:rsid w:val="00FC2625"/>
    <w:rsid w:val="00FC42D2"/>
    <w:rsid w:val="00FC4360"/>
    <w:rsid w:val="00FC5318"/>
    <w:rsid w:val="00FD0BF8"/>
    <w:rsid w:val="00FD0C95"/>
    <w:rsid w:val="00FD11DE"/>
    <w:rsid w:val="00FD2632"/>
    <w:rsid w:val="00FD29B5"/>
    <w:rsid w:val="00FD2BE0"/>
    <w:rsid w:val="00FD3778"/>
    <w:rsid w:val="00FD4D0C"/>
    <w:rsid w:val="00FD5571"/>
    <w:rsid w:val="00FD5E28"/>
    <w:rsid w:val="00FD6409"/>
    <w:rsid w:val="00FD6E00"/>
    <w:rsid w:val="00FD7704"/>
    <w:rsid w:val="00FE091C"/>
    <w:rsid w:val="00FE1AC1"/>
    <w:rsid w:val="00FE612A"/>
    <w:rsid w:val="00FE6E9B"/>
    <w:rsid w:val="00FE7535"/>
    <w:rsid w:val="00FF0062"/>
    <w:rsid w:val="00FF0543"/>
    <w:rsid w:val="00FF2178"/>
    <w:rsid w:val="00FF2597"/>
    <w:rsid w:val="00FF34CB"/>
    <w:rsid w:val="00FF3711"/>
    <w:rsid w:val="00FF6147"/>
    <w:rsid w:val="01A12D63"/>
    <w:rsid w:val="02FC7FF9"/>
    <w:rsid w:val="0333516D"/>
    <w:rsid w:val="035C7A46"/>
    <w:rsid w:val="03BC6498"/>
    <w:rsid w:val="04105163"/>
    <w:rsid w:val="04482D07"/>
    <w:rsid w:val="048B577E"/>
    <w:rsid w:val="05152555"/>
    <w:rsid w:val="0585329E"/>
    <w:rsid w:val="05BC4DE9"/>
    <w:rsid w:val="05E32183"/>
    <w:rsid w:val="062C7714"/>
    <w:rsid w:val="06E526F7"/>
    <w:rsid w:val="076B139E"/>
    <w:rsid w:val="07B64704"/>
    <w:rsid w:val="08105949"/>
    <w:rsid w:val="082140FA"/>
    <w:rsid w:val="085659A2"/>
    <w:rsid w:val="085911AA"/>
    <w:rsid w:val="0865015B"/>
    <w:rsid w:val="088C5DC4"/>
    <w:rsid w:val="09225879"/>
    <w:rsid w:val="0A5B1FAE"/>
    <w:rsid w:val="0A5E137F"/>
    <w:rsid w:val="0A75158D"/>
    <w:rsid w:val="0B5A28E5"/>
    <w:rsid w:val="0D0D5404"/>
    <w:rsid w:val="0DBC04DD"/>
    <w:rsid w:val="0F4647EA"/>
    <w:rsid w:val="0F7464F1"/>
    <w:rsid w:val="0FBD30B4"/>
    <w:rsid w:val="0FCF1144"/>
    <w:rsid w:val="103B4786"/>
    <w:rsid w:val="109E08C0"/>
    <w:rsid w:val="10C9251C"/>
    <w:rsid w:val="1199389E"/>
    <w:rsid w:val="11BC530C"/>
    <w:rsid w:val="11E77489"/>
    <w:rsid w:val="11FE19F6"/>
    <w:rsid w:val="1226649E"/>
    <w:rsid w:val="127A1D05"/>
    <w:rsid w:val="12F8396D"/>
    <w:rsid w:val="132A2247"/>
    <w:rsid w:val="13F31AA4"/>
    <w:rsid w:val="1498080F"/>
    <w:rsid w:val="14B32C18"/>
    <w:rsid w:val="14E808BC"/>
    <w:rsid w:val="15F17A1C"/>
    <w:rsid w:val="16583C8D"/>
    <w:rsid w:val="17EF79A4"/>
    <w:rsid w:val="18C92220"/>
    <w:rsid w:val="18EE31A5"/>
    <w:rsid w:val="19FA3C41"/>
    <w:rsid w:val="1A034AE8"/>
    <w:rsid w:val="1A94175F"/>
    <w:rsid w:val="1AA46C28"/>
    <w:rsid w:val="1AA53BE4"/>
    <w:rsid w:val="1B445BB5"/>
    <w:rsid w:val="1B7E2D72"/>
    <w:rsid w:val="1BB52F8C"/>
    <w:rsid w:val="1BBF2F6F"/>
    <w:rsid w:val="1BEA651F"/>
    <w:rsid w:val="1C551FAD"/>
    <w:rsid w:val="1C84113F"/>
    <w:rsid w:val="1C975EB4"/>
    <w:rsid w:val="1CA57173"/>
    <w:rsid w:val="1D6828CE"/>
    <w:rsid w:val="1D9F6CFF"/>
    <w:rsid w:val="1DB03A59"/>
    <w:rsid w:val="1E100096"/>
    <w:rsid w:val="1E2C4F8C"/>
    <w:rsid w:val="1E926DCE"/>
    <w:rsid w:val="1EAD34CD"/>
    <w:rsid w:val="1ED605C3"/>
    <w:rsid w:val="1F4D606D"/>
    <w:rsid w:val="1F8A4280"/>
    <w:rsid w:val="20037FFE"/>
    <w:rsid w:val="200975D8"/>
    <w:rsid w:val="20121D97"/>
    <w:rsid w:val="2048417C"/>
    <w:rsid w:val="210B511D"/>
    <w:rsid w:val="21F515F1"/>
    <w:rsid w:val="22CA570B"/>
    <w:rsid w:val="22DA4982"/>
    <w:rsid w:val="236C1C41"/>
    <w:rsid w:val="2376093F"/>
    <w:rsid w:val="23961B1F"/>
    <w:rsid w:val="23D47403"/>
    <w:rsid w:val="23DA7588"/>
    <w:rsid w:val="24812E32"/>
    <w:rsid w:val="24A531A6"/>
    <w:rsid w:val="24D55A11"/>
    <w:rsid w:val="24D55DD5"/>
    <w:rsid w:val="25250439"/>
    <w:rsid w:val="260C030A"/>
    <w:rsid w:val="268B1271"/>
    <w:rsid w:val="26946DDB"/>
    <w:rsid w:val="269D7037"/>
    <w:rsid w:val="269E7D96"/>
    <w:rsid w:val="26D64089"/>
    <w:rsid w:val="26DD41BF"/>
    <w:rsid w:val="273B5548"/>
    <w:rsid w:val="27AE7182"/>
    <w:rsid w:val="285209CB"/>
    <w:rsid w:val="29517ADD"/>
    <w:rsid w:val="29580D42"/>
    <w:rsid w:val="29B947D8"/>
    <w:rsid w:val="29DF42E6"/>
    <w:rsid w:val="2A7B5676"/>
    <w:rsid w:val="2A966665"/>
    <w:rsid w:val="2A9832C4"/>
    <w:rsid w:val="2AAB3899"/>
    <w:rsid w:val="2ABD4741"/>
    <w:rsid w:val="2B467269"/>
    <w:rsid w:val="2B613722"/>
    <w:rsid w:val="2B707891"/>
    <w:rsid w:val="2C9E3451"/>
    <w:rsid w:val="2CC04DF9"/>
    <w:rsid w:val="2D1F78E9"/>
    <w:rsid w:val="2E6A7CCB"/>
    <w:rsid w:val="2EFB6F21"/>
    <w:rsid w:val="2F3150FC"/>
    <w:rsid w:val="2F8E5AEA"/>
    <w:rsid w:val="300551CB"/>
    <w:rsid w:val="30176FAC"/>
    <w:rsid w:val="301E4BC8"/>
    <w:rsid w:val="31CE678E"/>
    <w:rsid w:val="31CF7085"/>
    <w:rsid w:val="320B5689"/>
    <w:rsid w:val="32AC33EA"/>
    <w:rsid w:val="32B03196"/>
    <w:rsid w:val="34044E76"/>
    <w:rsid w:val="34461C40"/>
    <w:rsid w:val="3488773E"/>
    <w:rsid w:val="35065EDC"/>
    <w:rsid w:val="3544046E"/>
    <w:rsid w:val="358572B6"/>
    <w:rsid w:val="35891C94"/>
    <w:rsid w:val="35D95964"/>
    <w:rsid w:val="35F7393C"/>
    <w:rsid w:val="36800F6E"/>
    <w:rsid w:val="36B56AB7"/>
    <w:rsid w:val="36D47DCD"/>
    <w:rsid w:val="379E3B60"/>
    <w:rsid w:val="37AC3802"/>
    <w:rsid w:val="37C3390E"/>
    <w:rsid w:val="37CC4F1A"/>
    <w:rsid w:val="37FB5F95"/>
    <w:rsid w:val="383F4D74"/>
    <w:rsid w:val="387762FB"/>
    <w:rsid w:val="3955538F"/>
    <w:rsid w:val="39DE7725"/>
    <w:rsid w:val="39E77AC1"/>
    <w:rsid w:val="3C0C67D8"/>
    <w:rsid w:val="3C116ABD"/>
    <w:rsid w:val="3C7E7E9B"/>
    <w:rsid w:val="3C8549C7"/>
    <w:rsid w:val="3CB01B0E"/>
    <w:rsid w:val="3CD75D6F"/>
    <w:rsid w:val="3CE342A5"/>
    <w:rsid w:val="3D0E7D78"/>
    <w:rsid w:val="3D260E3A"/>
    <w:rsid w:val="3D535226"/>
    <w:rsid w:val="3D6251D8"/>
    <w:rsid w:val="3D932BCC"/>
    <w:rsid w:val="3D9D3EEE"/>
    <w:rsid w:val="3DCC2FBB"/>
    <w:rsid w:val="3E5334FB"/>
    <w:rsid w:val="3EC93501"/>
    <w:rsid w:val="3ED01417"/>
    <w:rsid w:val="3F0D1871"/>
    <w:rsid w:val="3F0E206A"/>
    <w:rsid w:val="3F2A3AE9"/>
    <w:rsid w:val="3F3E50F0"/>
    <w:rsid w:val="3F7A3D70"/>
    <w:rsid w:val="40BD5790"/>
    <w:rsid w:val="41592399"/>
    <w:rsid w:val="423464E2"/>
    <w:rsid w:val="42CD3831"/>
    <w:rsid w:val="43177803"/>
    <w:rsid w:val="43273984"/>
    <w:rsid w:val="432B20E1"/>
    <w:rsid w:val="4508640B"/>
    <w:rsid w:val="45C57E70"/>
    <w:rsid w:val="46366DC2"/>
    <w:rsid w:val="46451278"/>
    <w:rsid w:val="465C15ED"/>
    <w:rsid w:val="46CC743E"/>
    <w:rsid w:val="46E71D2B"/>
    <w:rsid w:val="46ED56FD"/>
    <w:rsid w:val="47F91E3F"/>
    <w:rsid w:val="48E47E51"/>
    <w:rsid w:val="48E96CB6"/>
    <w:rsid w:val="48FA4641"/>
    <w:rsid w:val="4936332B"/>
    <w:rsid w:val="494F53D7"/>
    <w:rsid w:val="499415AF"/>
    <w:rsid w:val="49DC5BAE"/>
    <w:rsid w:val="4A281423"/>
    <w:rsid w:val="4A856F0E"/>
    <w:rsid w:val="4AC40024"/>
    <w:rsid w:val="4C6A2199"/>
    <w:rsid w:val="4CA92A8F"/>
    <w:rsid w:val="4DDB58DC"/>
    <w:rsid w:val="4E1D03A9"/>
    <w:rsid w:val="4E3C4F5A"/>
    <w:rsid w:val="4E9A714C"/>
    <w:rsid w:val="4ED22C4A"/>
    <w:rsid w:val="4EDB23CA"/>
    <w:rsid w:val="4F626D50"/>
    <w:rsid w:val="4F6C2FFF"/>
    <w:rsid w:val="4F763B88"/>
    <w:rsid w:val="4FAC0581"/>
    <w:rsid w:val="4FB735DB"/>
    <w:rsid w:val="4FC87ADA"/>
    <w:rsid w:val="4FF50337"/>
    <w:rsid w:val="506D5092"/>
    <w:rsid w:val="517A40CA"/>
    <w:rsid w:val="51890713"/>
    <w:rsid w:val="51AD4496"/>
    <w:rsid w:val="51D73423"/>
    <w:rsid w:val="52C923AE"/>
    <w:rsid w:val="52CD5E35"/>
    <w:rsid w:val="53076971"/>
    <w:rsid w:val="539B5A76"/>
    <w:rsid w:val="54057772"/>
    <w:rsid w:val="546557CF"/>
    <w:rsid w:val="54830678"/>
    <w:rsid w:val="558F18D1"/>
    <w:rsid w:val="56494B6E"/>
    <w:rsid w:val="56F4780B"/>
    <w:rsid w:val="570D0693"/>
    <w:rsid w:val="57E902C8"/>
    <w:rsid w:val="59367247"/>
    <w:rsid w:val="59C72FEB"/>
    <w:rsid w:val="59E87542"/>
    <w:rsid w:val="59FD7A32"/>
    <w:rsid w:val="5A02666D"/>
    <w:rsid w:val="5A5B6538"/>
    <w:rsid w:val="5A7C1771"/>
    <w:rsid w:val="5AF96CFD"/>
    <w:rsid w:val="5B210565"/>
    <w:rsid w:val="5B404887"/>
    <w:rsid w:val="5B5507B0"/>
    <w:rsid w:val="5B937A7B"/>
    <w:rsid w:val="5B9E55FF"/>
    <w:rsid w:val="5C1356C0"/>
    <w:rsid w:val="5C2B3AF3"/>
    <w:rsid w:val="5C840C16"/>
    <w:rsid w:val="5CDB1C96"/>
    <w:rsid w:val="5CE45B8B"/>
    <w:rsid w:val="5D9D4167"/>
    <w:rsid w:val="5EDA79E2"/>
    <w:rsid w:val="5EEF2F3B"/>
    <w:rsid w:val="5F1E6C41"/>
    <w:rsid w:val="5F463A3D"/>
    <w:rsid w:val="600E3D74"/>
    <w:rsid w:val="618F2FEF"/>
    <w:rsid w:val="61EB480C"/>
    <w:rsid w:val="62067C57"/>
    <w:rsid w:val="62CF1426"/>
    <w:rsid w:val="62F1505F"/>
    <w:rsid w:val="631B34AA"/>
    <w:rsid w:val="63EB64B5"/>
    <w:rsid w:val="64851E3E"/>
    <w:rsid w:val="64BA249A"/>
    <w:rsid w:val="64E16859"/>
    <w:rsid w:val="64E70F25"/>
    <w:rsid w:val="65E978D4"/>
    <w:rsid w:val="666B3D82"/>
    <w:rsid w:val="67941B80"/>
    <w:rsid w:val="686033D4"/>
    <w:rsid w:val="68621452"/>
    <w:rsid w:val="68B1721B"/>
    <w:rsid w:val="68C5561D"/>
    <w:rsid w:val="691C74E6"/>
    <w:rsid w:val="69824337"/>
    <w:rsid w:val="699067C5"/>
    <w:rsid w:val="69A80FBC"/>
    <w:rsid w:val="6A260583"/>
    <w:rsid w:val="6A3444EF"/>
    <w:rsid w:val="6B7C604F"/>
    <w:rsid w:val="6BD8688D"/>
    <w:rsid w:val="6C5D6EA0"/>
    <w:rsid w:val="6C852BBC"/>
    <w:rsid w:val="6D3472D9"/>
    <w:rsid w:val="6D422AE3"/>
    <w:rsid w:val="6D6F3B99"/>
    <w:rsid w:val="6D74278F"/>
    <w:rsid w:val="6E17279F"/>
    <w:rsid w:val="6EB469A3"/>
    <w:rsid w:val="6F140DB1"/>
    <w:rsid w:val="6F376435"/>
    <w:rsid w:val="6F452F87"/>
    <w:rsid w:val="6F7844BB"/>
    <w:rsid w:val="70843C35"/>
    <w:rsid w:val="70862800"/>
    <w:rsid w:val="72086C59"/>
    <w:rsid w:val="72693190"/>
    <w:rsid w:val="73713ADA"/>
    <w:rsid w:val="738306A7"/>
    <w:rsid w:val="73BA20B2"/>
    <w:rsid w:val="73E11522"/>
    <w:rsid w:val="74016F64"/>
    <w:rsid w:val="74616F67"/>
    <w:rsid w:val="74E17949"/>
    <w:rsid w:val="751243E7"/>
    <w:rsid w:val="763C76CC"/>
    <w:rsid w:val="76552209"/>
    <w:rsid w:val="76956801"/>
    <w:rsid w:val="7817007B"/>
    <w:rsid w:val="781B409C"/>
    <w:rsid w:val="78645688"/>
    <w:rsid w:val="793D4691"/>
    <w:rsid w:val="799F2477"/>
    <w:rsid w:val="79C76683"/>
    <w:rsid w:val="79DF5D55"/>
    <w:rsid w:val="7A1D18A8"/>
    <w:rsid w:val="7A513F76"/>
    <w:rsid w:val="7B09402D"/>
    <w:rsid w:val="7B0C1206"/>
    <w:rsid w:val="7B2E1B75"/>
    <w:rsid w:val="7B3C6368"/>
    <w:rsid w:val="7B586753"/>
    <w:rsid w:val="7B8B5702"/>
    <w:rsid w:val="7BBD1812"/>
    <w:rsid w:val="7C7343AE"/>
    <w:rsid w:val="7D783853"/>
    <w:rsid w:val="7E5C2BB6"/>
    <w:rsid w:val="7E727FA2"/>
    <w:rsid w:val="7EA27EF3"/>
    <w:rsid w:val="7EC6781E"/>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qFormat="1" w:unhideWhenUsed="0" w:uiPriority="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qFormat="1"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Calibri" w:hAnsi="Calibri" w:eastAsia="宋体" w:cs="Times New Roman"/>
      <w:kern w:val="2"/>
      <w:sz w:val="28"/>
      <w:szCs w:val="24"/>
      <w:lang w:val="en-US" w:eastAsia="zh-CN" w:bidi="ar-SA"/>
    </w:rPr>
  </w:style>
  <w:style w:type="paragraph" w:styleId="4">
    <w:name w:val="heading 1"/>
    <w:next w:val="1"/>
    <w:qFormat/>
    <w:uiPriority w:val="0"/>
    <w:pPr>
      <w:keepNext/>
      <w:keepLines/>
      <w:numPr>
        <w:ilvl w:val="0"/>
        <w:numId w:val="1"/>
      </w:numPr>
      <w:spacing w:before="340" w:after="330" w:line="578" w:lineRule="auto"/>
      <w:outlineLvl w:val="0"/>
    </w:pPr>
    <w:rPr>
      <w:rFonts w:ascii="Arial" w:hAnsi="Arial" w:eastAsia="黑体" w:cs="Times New Roman"/>
      <w:b/>
      <w:bCs/>
      <w:kern w:val="44"/>
      <w:sz w:val="32"/>
      <w:szCs w:val="44"/>
      <w:lang w:val="en-US" w:eastAsia="zh-CN" w:bidi="ar-SA"/>
    </w:rPr>
  </w:style>
  <w:style w:type="paragraph" w:styleId="5">
    <w:name w:val="heading 2"/>
    <w:basedOn w:val="1"/>
    <w:next w:val="1"/>
    <w:qFormat/>
    <w:uiPriority w:val="0"/>
    <w:pPr>
      <w:keepNext/>
      <w:keepLines/>
      <w:numPr>
        <w:ilvl w:val="1"/>
        <w:numId w:val="1"/>
      </w:numPr>
      <w:spacing w:before="260" w:after="260" w:line="415" w:lineRule="auto"/>
      <w:outlineLvl w:val="1"/>
    </w:pPr>
    <w:rPr>
      <w:rFonts w:ascii="Arial" w:hAnsi="Arial" w:eastAsia="黑体"/>
      <w:b/>
      <w:bCs/>
      <w:sz w:val="32"/>
      <w:szCs w:val="32"/>
    </w:rPr>
  </w:style>
  <w:style w:type="paragraph" w:styleId="6">
    <w:name w:val="heading 3"/>
    <w:basedOn w:val="1"/>
    <w:next w:val="1"/>
    <w:qFormat/>
    <w:uiPriority w:val="0"/>
    <w:pPr>
      <w:keepNext/>
      <w:keepLines/>
      <w:numPr>
        <w:ilvl w:val="2"/>
        <w:numId w:val="1"/>
      </w:numPr>
      <w:spacing w:beforeLines="50" w:afterLines="50" w:line="360" w:lineRule="auto"/>
      <w:jc w:val="left"/>
      <w:outlineLvl w:val="2"/>
    </w:pPr>
    <w:rPr>
      <w:rFonts w:eastAsia="黑体"/>
      <w:b/>
      <w:bCs/>
      <w:sz w:val="30"/>
      <w:szCs w:val="32"/>
    </w:rPr>
  </w:style>
  <w:style w:type="paragraph" w:styleId="7">
    <w:name w:val="heading 4"/>
    <w:basedOn w:val="1"/>
    <w:next w:val="1"/>
    <w:qFormat/>
    <w:uiPriority w:val="0"/>
    <w:pPr>
      <w:keepNext/>
      <w:keepLines/>
      <w:numPr>
        <w:ilvl w:val="3"/>
        <w:numId w:val="1"/>
      </w:numPr>
      <w:spacing w:beforeLines="50" w:afterLines="50" w:line="360" w:lineRule="auto"/>
      <w:outlineLvl w:val="3"/>
    </w:pPr>
    <w:rPr>
      <w:rFonts w:ascii="Arial" w:hAnsi="Arial" w:eastAsia="黑体"/>
      <w:b/>
      <w:bCs/>
      <w:szCs w:val="28"/>
    </w:rPr>
  </w:style>
  <w:style w:type="paragraph" w:styleId="8">
    <w:name w:val="heading 5"/>
    <w:basedOn w:val="1"/>
    <w:next w:val="1"/>
    <w:link w:val="65"/>
    <w:qFormat/>
    <w:uiPriority w:val="0"/>
    <w:pPr>
      <w:keepNext/>
      <w:keepLines/>
      <w:numPr>
        <w:ilvl w:val="4"/>
        <w:numId w:val="1"/>
      </w:numPr>
      <w:spacing w:before="280" w:after="290" w:line="376" w:lineRule="auto"/>
      <w:outlineLvl w:val="4"/>
    </w:pPr>
    <w:rPr>
      <w:b/>
      <w:bCs/>
      <w:szCs w:val="28"/>
    </w:rPr>
  </w:style>
  <w:style w:type="paragraph" w:styleId="9">
    <w:name w:val="heading 6"/>
    <w:basedOn w:val="1"/>
    <w:next w:val="1"/>
    <w:link w:val="62"/>
    <w:qFormat/>
    <w:uiPriority w:val="0"/>
    <w:pPr>
      <w:keepNext/>
      <w:keepLines/>
      <w:numPr>
        <w:ilvl w:val="5"/>
        <w:numId w:val="1"/>
      </w:numPr>
      <w:spacing w:before="240" w:after="64" w:line="320" w:lineRule="auto"/>
      <w:outlineLvl w:val="5"/>
    </w:pPr>
    <w:rPr>
      <w:rFonts w:ascii="Cambria" w:hAnsi="Cambria"/>
      <w:b/>
      <w:bCs/>
      <w:sz w:val="24"/>
    </w:rPr>
  </w:style>
  <w:style w:type="paragraph" w:styleId="10">
    <w:name w:val="heading 7"/>
    <w:basedOn w:val="1"/>
    <w:next w:val="1"/>
    <w:link w:val="56"/>
    <w:qFormat/>
    <w:uiPriority w:val="0"/>
    <w:pPr>
      <w:keepNext/>
      <w:keepLines/>
      <w:numPr>
        <w:ilvl w:val="6"/>
        <w:numId w:val="1"/>
      </w:numPr>
      <w:spacing w:before="240" w:after="64" w:line="320" w:lineRule="auto"/>
      <w:outlineLvl w:val="6"/>
    </w:pPr>
    <w:rPr>
      <w:b/>
      <w:bCs/>
      <w:sz w:val="24"/>
    </w:rPr>
  </w:style>
  <w:style w:type="paragraph" w:styleId="11">
    <w:name w:val="heading 8"/>
    <w:basedOn w:val="1"/>
    <w:next w:val="1"/>
    <w:link w:val="55"/>
    <w:qFormat/>
    <w:uiPriority w:val="0"/>
    <w:pPr>
      <w:keepNext/>
      <w:keepLines/>
      <w:numPr>
        <w:ilvl w:val="7"/>
        <w:numId w:val="1"/>
      </w:numPr>
      <w:spacing w:before="240" w:after="64" w:line="320" w:lineRule="auto"/>
      <w:outlineLvl w:val="7"/>
    </w:pPr>
    <w:rPr>
      <w:rFonts w:ascii="Cambria" w:hAnsi="Cambria"/>
      <w:sz w:val="24"/>
    </w:rPr>
  </w:style>
  <w:style w:type="paragraph" w:styleId="12">
    <w:name w:val="heading 9"/>
    <w:basedOn w:val="1"/>
    <w:next w:val="1"/>
    <w:link w:val="59"/>
    <w:qFormat/>
    <w:uiPriority w:val="0"/>
    <w:pPr>
      <w:keepNext/>
      <w:keepLines/>
      <w:numPr>
        <w:ilvl w:val="8"/>
        <w:numId w:val="1"/>
      </w:numPr>
      <w:spacing w:before="240" w:after="64" w:line="320" w:lineRule="auto"/>
      <w:outlineLvl w:val="8"/>
    </w:pPr>
    <w:rPr>
      <w:rFonts w:ascii="Cambria" w:hAnsi="Cambria"/>
      <w:sz w:val="21"/>
      <w:szCs w:val="21"/>
    </w:rPr>
  </w:style>
  <w:style w:type="character" w:default="1" w:styleId="34">
    <w:name w:val="Default Paragraph Font"/>
    <w:semiHidden/>
    <w:unhideWhenUsed/>
    <w:qFormat/>
    <w:uiPriority w:val="1"/>
  </w:style>
  <w:style w:type="table" w:default="1" w:styleId="38">
    <w:name w:val="Normal Table"/>
    <w:semiHidden/>
    <w:unhideWhenUsed/>
    <w:qFormat/>
    <w:uiPriority w:val="99"/>
    <w:tblPr>
      <w:tblLayout w:type="fixed"/>
      <w:tblCellMar>
        <w:top w:w="0" w:type="dxa"/>
        <w:left w:w="108" w:type="dxa"/>
        <w:bottom w:w="0" w:type="dxa"/>
        <w:right w:w="108" w:type="dxa"/>
      </w:tblCellMar>
    </w:tblPr>
  </w:style>
  <w:style w:type="paragraph" w:styleId="2">
    <w:name w:val="Normal Indent"/>
    <w:basedOn w:val="1"/>
    <w:next w:val="3"/>
    <w:qFormat/>
    <w:uiPriority w:val="0"/>
    <w:pPr>
      <w:ind w:firstLine="420" w:firstLineChars="200"/>
    </w:pPr>
  </w:style>
  <w:style w:type="paragraph" w:styleId="3">
    <w:name w:val="Body Text"/>
    <w:basedOn w:val="1"/>
    <w:qFormat/>
    <w:uiPriority w:val="0"/>
    <w:pPr>
      <w:spacing w:after="120"/>
    </w:pPr>
  </w:style>
  <w:style w:type="paragraph" w:styleId="13">
    <w:name w:val="annotation subject"/>
    <w:basedOn w:val="14"/>
    <w:next w:val="14"/>
    <w:semiHidden/>
    <w:qFormat/>
    <w:uiPriority w:val="0"/>
    <w:pPr>
      <w:widowControl/>
      <w:spacing w:line="340" w:lineRule="exact"/>
    </w:pPr>
    <w:rPr>
      <w:rFonts w:ascii="Arial" w:hAnsi="Arial"/>
      <w:b/>
      <w:bCs/>
      <w:kern w:val="0"/>
      <w:sz w:val="21"/>
    </w:rPr>
  </w:style>
  <w:style w:type="paragraph" w:styleId="14">
    <w:name w:val="annotation text"/>
    <w:basedOn w:val="1"/>
    <w:semiHidden/>
    <w:qFormat/>
    <w:uiPriority w:val="0"/>
    <w:pPr>
      <w:jc w:val="left"/>
    </w:pPr>
  </w:style>
  <w:style w:type="paragraph" w:styleId="15">
    <w:name w:val="toc 7"/>
    <w:basedOn w:val="1"/>
    <w:next w:val="1"/>
    <w:qFormat/>
    <w:uiPriority w:val="0"/>
    <w:pPr>
      <w:ind w:left="1260"/>
      <w:jc w:val="left"/>
    </w:pPr>
    <w:rPr>
      <w:sz w:val="18"/>
      <w:szCs w:val="18"/>
    </w:rPr>
  </w:style>
  <w:style w:type="paragraph" w:styleId="16">
    <w:name w:val="caption"/>
    <w:basedOn w:val="1"/>
    <w:next w:val="1"/>
    <w:qFormat/>
    <w:uiPriority w:val="0"/>
    <w:rPr>
      <w:rFonts w:ascii="Arial" w:hAnsi="Arial" w:eastAsia="黑体" w:cs="Arial"/>
      <w:sz w:val="20"/>
      <w:szCs w:val="20"/>
    </w:rPr>
  </w:style>
  <w:style w:type="paragraph" w:styleId="17">
    <w:name w:val="Document Map"/>
    <w:basedOn w:val="1"/>
    <w:qFormat/>
    <w:uiPriority w:val="0"/>
    <w:pPr>
      <w:shd w:val="clear" w:color="auto" w:fill="000080"/>
    </w:pPr>
  </w:style>
  <w:style w:type="paragraph" w:styleId="18">
    <w:name w:val="toa heading"/>
    <w:basedOn w:val="1"/>
    <w:next w:val="1"/>
    <w:qFormat/>
    <w:uiPriority w:val="0"/>
    <w:rPr>
      <w:rFonts w:ascii="Arial" w:hAnsi="Arial"/>
      <w:sz w:val="24"/>
    </w:rPr>
  </w:style>
  <w:style w:type="paragraph" w:styleId="19">
    <w:name w:val="Body Text Indent"/>
    <w:basedOn w:val="1"/>
    <w:qFormat/>
    <w:uiPriority w:val="0"/>
    <w:pPr>
      <w:spacing w:after="120"/>
      <w:ind w:left="420" w:leftChars="200"/>
    </w:pPr>
  </w:style>
  <w:style w:type="paragraph" w:styleId="20">
    <w:name w:val="toc 5"/>
    <w:basedOn w:val="1"/>
    <w:next w:val="1"/>
    <w:qFormat/>
    <w:uiPriority w:val="0"/>
    <w:pPr>
      <w:ind w:left="840"/>
      <w:jc w:val="left"/>
    </w:pPr>
    <w:rPr>
      <w:sz w:val="18"/>
      <w:szCs w:val="18"/>
    </w:rPr>
  </w:style>
  <w:style w:type="paragraph" w:styleId="21">
    <w:name w:val="toc 3"/>
    <w:basedOn w:val="1"/>
    <w:next w:val="1"/>
    <w:qFormat/>
    <w:uiPriority w:val="39"/>
    <w:pPr>
      <w:ind w:left="420"/>
      <w:jc w:val="left"/>
    </w:pPr>
    <w:rPr>
      <w:i/>
      <w:iCs/>
      <w:sz w:val="20"/>
      <w:szCs w:val="20"/>
    </w:rPr>
  </w:style>
  <w:style w:type="paragraph" w:styleId="22">
    <w:name w:val="Plain Text"/>
    <w:basedOn w:val="1"/>
    <w:qFormat/>
    <w:uiPriority w:val="0"/>
    <w:rPr>
      <w:rFonts w:ascii="宋体" w:hAnsi="Courier New" w:cs="Courier New"/>
      <w:sz w:val="21"/>
      <w:szCs w:val="21"/>
    </w:rPr>
  </w:style>
  <w:style w:type="paragraph" w:styleId="23">
    <w:name w:val="toc 8"/>
    <w:basedOn w:val="1"/>
    <w:next w:val="1"/>
    <w:qFormat/>
    <w:uiPriority w:val="0"/>
    <w:pPr>
      <w:ind w:left="1470"/>
      <w:jc w:val="left"/>
    </w:pPr>
    <w:rPr>
      <w:sz w:val="18"/>
      <w:szCs w:val="18"/>
    </w:rPr>
  </w:style>
  <w:style w:type="paragraph" w:styleId="24">
    <w:name w:val="Date"/>
    <w:basedOn w:val="1"/>
    <w:next w:val="1"/>
    <w:qFormat/>
    <w:uiPriority w:val="0"/>
    <w:pPr>
      <w:jc w:val="center"/>
    </w:pPr>
  </w:style>
  <w:style w:type="paragraph" w:styleId="25">
    <w:name w:val="Balloon Text"/>
    <w:basedOn w:val="1"/>
    <w:semiHidden/>
    <w:qFormat/>
    <w:uiPriority w:val="0"/>
    <w:rPr>
      <w:sz w:val="18"/>
      <w:szCs w:val="18"/>
    </w:rPr>
  </w:style>
  <w:style w:type="paragraph" w:styleId="26">
    <w:name w:val="footer"/>
    <w:basedOn w:val="1"/>
    <w:link w:val="64"/>
    <w:qFormat/>
    <w:uiPriority w:val="99"/>
    <w:pPr>
      <w:tabs>
        <w:tab w:val="center" w:pos="4153"/>
        <w:tab w:val="right" w:pos="8306"/>
      </w:tabs>
      <w:snapToGrid w:val="0"/>
      <w:jc w:val="left"/>
    </w:pPr>
    <w:rPr>
      <w:sz w:val="18"/>
      <w:szCs w:val="18"/>
    </w:rPr>
  </w:style>
  <w:style w:type="paragraph" w:styleId="27">
    <w:name w:val="header"/>
    <w:basedOn w:val="1"/>
    <w:link w:val="60"/>
    <w:qFormat/>
    <w:uiPriority w:val="99"/>
    <w:pPr>
      <w:pBdr>
        <w:bottom w:val="single" w:color="auto" w:sz="6" w:space="1"/>
      </w:pBdr>
      <w:tabs>
        <w:tab w:val="center" w:pos="4153"/>
        <w:tab w:val="right" w:pos="8306"/>
      </w:tabs>
      <w:snapToGrid w:val="0"/>
      <w:jc w:val="center"/>
    </w:pPr>
    <w:rPr>
      <w:sz w:val="18"/>
      <w:szCs w:val="18"/>
    </w:rPr>
  </w:style>
  <w:style w:type="paragraph" w:styleId="28">
    <w:name w:val="toc 1"/>
    <w:basedOn w:val="1"/>
    <w:next w:val="1"/>
    <w:qFormat/>
    <w:uiPriority w:val="39"/>
    <w:pPr>
      <w:tabs>
        <w:tab w:val="left" w:pos="420"/>
        <w:tab w:val="right" w:leader="dot" w:pos="9350"/>
      </w:tabs>
      <w:spacing w:before="120" w:after="120"/>
      <w:jc w:val="left"/>
    </w:pPr>
    <w:rPr>
      <w:b/>
      <w:bCs/>
      <w:caps/>
      <w:sz w:val="20"/>
      <w:szCs w:val="20"/>
    </w:rPr>
  </w:style>
  <w:style w:type="paragraph" w:styleId="29">
    <w:name w:val="toc 4"/>
    <w:basedOn w:val="1"/>
    <w:next w:val="1"/>
    <w:qFormat/>
    <w:uiPriority w:val="39"/>
    <w:pPr>
      <w:ind w:left="630"/>
      <w:jc w:val="left"/>
    </w:pPr>
    <w:rPr>
      <w:sz w:val="18"/>
      <w:szCs w:val="18"/>
    </w:rPr>
  </w:style>
  <w:style w:type="paragraph" w:styleId="30">
    <w:name w:val="toc 6"/>
    <w:basedOn w:val="1"/>
    <w:next w:val="1"/>
    <w:qFormat/>
    <w:uiPriority w:val="0"/>
    <w:pPr>
      <w:ind w:left="1050"/>
      <w:jc w:val="left"/>
    </w:pPr>
    <w:rPr>
      <w:sz w:val="18"/>
      <w:szCs w:val="18"/>
    </w:rPr>
  </w:style>
  <w:style w:type="paragraph" w:styleId="31">
    <w:name w:val="toc 2"/>
    <w:basedOn w:val="1"/>
    <w:next w:val="1"/>
    <w:qFormat/>
    <w:uiPriority w:val="39"/>
    <w:pPr>
      <w:ind w:left="210"/>
      <w:jc w:val="left"/>
    </w:pPr>
    <w:rPr>
      <w:smallCaps/>
      <w:sz w:val="20"/>
      <w:szCs w:val="20"/>
    </w:rPr>
  </w:style>
  <w:style w:type="paragraph" w:styleId="32">
    <w:name w:val="toc 9"/>
    <w:basedOn w:val="1"/>
    <w:next w:val="1"/>
    <w:qFormat/>
    <w:uiPriority w:val="0"/>
    <w:pPr>
      <w:ind w:left="1680"/>
      <w:jc w:val="left"/>
    </w:pPr>
    <w:rPr>
      <w:sz w:val="18"/>
      <w:szCs w:val="18"/>
    </w:rPr>
  </w:style>
  <w:style w:type="paragraph" w:styleId="33">
    <w:name w:val="Normal (Web)"/>
    <w:basedOn w:val="1"/>
    <w:qFormat/>
    <w:uiPriority w:val="0"/>
    <w:pPr>
      <w:widowControl/>
      <w:spacing w:before="100" w:beforeAutospacing="1" w:after="100" w:afterAutospacing="1"/>
    </w:pPr>
    <w:rPr>
      <w:rFonts w:ascii="宋体" w:hAnsi="宋体" w:cs="宋体"/>
      <w:kern w:val="0"/>
      <w:sz w:val="24"/>
    </w:rPr>
  </w:style>
  <w:style w:type="character" w:styleId="35">
    <w:name w:val="page number"/>
    <w:basedOn w:val="34"/>
    <w:qFormat/>
    <w:uiPriority w:val="0"/>
  </w:style>
  <w:style w:type="character" w:styleId="36">
    <w:name w:val="Hyperlink"/>
    <w:qFormat/>
    <w:uiPriority w:val="99"/>
    <w:rPr>
      <w:color w:val="0000FF"/>
      <w:u w:val="single"/>
    </w:rPr>
  </w:style>
  <w:style w:type="character" w:styleId="37">
    <w:name w:val="annotation reference"/>
    <w:semiHidden/>
    <w:qFormat/>
    <w:uiPriority w:val="0"/>
    <w:rPr>
      <w:sz w:val="21"/>
      <w:szCs w:val="21"/>
    </w:rPr>
  </w:style>
  <w:style w:type="table" w:styleId="39">
    <w:name w:val="Table Grid"/>
    <w:basedOn w:val="3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40">
    <w:name w:val="Char Char2 Char"/>
    <w:basedOn w:val="1"/>
    <w:qFormat/>
    <w:uiPriority w:val="0"/>
    <w:pPr>
      <w:widowControl/>
      <w:spacing w:after="160" w:line="240" w:lineRule="exact"/>
      <w:jc w:val="left"/>
    </w:pPr>
    <w:rPr>
      <w:rFonts w:ascii="Arial" w:hAnsi="Arial" w:eastAsia="Times New Roman" w:cs="Verdana"/>
      <w:b/>
      <w:kern w:val="0"/>
      <w:szCs w:val="20"/>
      <w:lang w:eastAsia="en-US"/>
    </w:rPr>
  </w:style>
  <w:style w:type="paragraph" w:styleId="41">
    <w:name w:val="List Paragraph"/>
    <w:basedOn w:val="1"/>
    <w:link w:val="61"/>
    <w:qFormat/>
    <w:uiPriority w:val="34"/>
    <w:pPr>
      <w:ind w:firstLine="420" w:firstLineChars="200"/>
    </w:pPr>
    <w:rPr>
      <w:sz w:val="21"/>
      <w:szCs w:val="22"/>
    </w:rPr>
  </w:style>
  <w:style w:type="paragraph" w:customStyle="1" w:styleId="42">
    <w:name w:val="默认段落字体 Para Char Char Char Char Char Char Char Char Char1 Char Char Char Char"/>
    <w:basedOn w:val="1"/>
    <w:qFormat/>
    <w:uiPriority w:val="0"/>
    <w:rPr>
      <w:rFonts w:ascii="Tahoma" w:hAnsi="Tahoma"/>
      <w:szCs w:val="20"/>
    </w:rPr>
  </w:style>
  <w:style w:type="paragraph" w:customStyle="1" w:styleId="43">
    <w:name w:val="样式1"/>
    <w:basedOn w:val="1"/>
    <w:link w:val="63"/>
    <w:qFormat/>
    <w:uiPriority w:val="0"/>
    <w:pPr>
      <w:numPr>
        <w:ilvl w:val="0"/>
        <w:numId w:val="2"/>
      </w:numPr>
      <w:spacing w:beforeLines="50" w:afterLines="50" w:line="360" w:lineRule="auto"/>
      <w:jc w:val="center"/>
    </w:pPr>
    <w:rPr>
      <w:sz w:val="21"/>
      <w:szCs w:val="21"/>
    </w:rPr>
  </w:style>
  <w:style w:type="paragraph" w:customStyle="1" w:styleId="44">
    <w:name w:val="Char1 Char Char Char Char Char Char"/>
    <w:basedOn w:val="1"/>
    <w:qFormat/>
    <w:uiPriority w:val="0"/>
    <w:rPr>
      <w:rFonts w:ascii="Tahoma" w:hAnsi="Tahoma"/>
      <w:szCs w:val="20"/>
    </w:rPr>
  </w:style>
  <w:style w:type="paragraph" w:customStyle="1" w:styleId="45">
    <w:name w:val="表格文字"/>
    <w:basedOn w:val="3"/>
    <w:qFormat/>
    <w:uiPriority w:val="0"/>
    <w:pPr>
      <w:spacing w:after="0"/>
    </w:pPr>
    <w:rPr>
      <w:bCs/>
      <w:sz w:val="21"/>
    </w:rPr>
  </w:style>
  <w:style w:type="paragraph" w:customStyle="1" w:styleId="46">
    <w:name w:val="表题"/>
    <w:next w:val="45"/>
    <w:qFormat/>
    <w:uiPriority w:val="0"/>
    <w:pPr>
      <w:spacing w:line="360" w:lineRule="auto"/>
      <w:jc w:val="center"/>
      <w:outlineLvl w:val="5"/>
    </w:pPr>
    <w:rPr>
      <w:rFonts w:ascii="Calibri" w:hAnsi="Calibri" w:eastAsia="宋体" w:cs="Times New Roman"/>
      <w:sz w:val="24"/>
      <w:lang w:val="en-US" w:eastAsia="zh-CN" w:bidi="ar-SA"/>
    </w:rPr>
  </w:style>
  <w:style w:type="paragraph" w:customStyle="1" w:styleId="47">
    <w:name w:val="标题 5dashdsddH5PIM 5h5Heading5l55Second SubheadingR..."/>
    <w:basedOn w:val="1"/>
    <w:qFormat/>
    <w:uiPriority w:val="0"/>
    <w:rPr>
      <w:sz w:val="21"/>
    </w:rPr>
  </w:style>
  <w:style w:type="paragraph" w:customStyle="1" w:styleId="48">
    <w:name w:val="图示"/>
    <w:basedOn w:val="1"/>
    <w:qFormat/>
    <w:uiPriority w:val="0"/>
    <w:pPr>
      <w:numPr>
        <w:ilvl w:val="0"/>
        <w:numId w:val="3"/>
      </w:numPr>
      <w:spacing w:line="360" w:lineRule="auto"/>
      <w:jc w:val="center"/>
    </w:pPr>
  </w:style>
  <w:style w:type="paragraph" w:customStyle="1" w:styleId="49">
    <w:name w:val="一级Bullet"/>
    <w:basedOn w:val="1"/>
    <w:link w:val="58"/>
    <w:qFormat/>
    <w:uiPriority w:val="0"/>
    <w:pPr>
      <w:spacing w:beforeLines="50" w:afterLines="50" w:line="360" w:lineRule="auto"/>
    </w:pPr>
    <w:rPr>
      <w:rFonts w:ascii="Arial" w:hAnsi="Arial"/>
      <w:sz w:val="21"/>
      <w:szCs w:val="21"/>
    </w:rPr>
  </w:style>
  <w:style w:type="paragraph" w:customStyle="1" w:styleId="50">
    <w:name w:val="大标题"/>
    <w:basedOn w:val="1"/>
    <w:qFormat/>
    <w:uiPriority w:val="0"/>
    <w:pPr>
      <w:jc w:val="center"/>
    </w:pPr>
    <w:rPr>
      <w:rFonts w:ascii="宋体" w:hAnsi="宋体"/>
      <w:sz w:val="72"/>
    </w:rPr>
  </w:style>
  <w:style w:type="paragraph" w:styleId="51">
    <w:name w:val="No Spacing"/>
    <w:link w:val="57"/>
    <w:qFormat/>
    <w:uiPriority w:val="1"/>
    <w:rPr>
      <w:rFonts w:ascii="Calibri" w:hAnsi="Calibri" w:eastAsia="宋体" w:cs="Times New Roman"/>
      <w:sz w:val="22"/>
      <w:szCs w:val="22"/>
      <w:lang w:val="en-US" w:eastAsia="zh-CN" w:bidi="ar-SA"/>
    </w:rPr>
  </w:style>
  <w:style w:type="paragraph" w:customStyle="1" w:styleId="52">
    <w:name w:val="_Style 51"/>
    <w:basedOn w:val="4"/>
    <w:next w:val="1"/>
    <w:qFormat/>
    <w:uiPriority w:val="39"/>
    <w:pPr>
      <w:numPr>
        <w:numId w:val="0"/>
      </w:numPr>
      <w:spacing w:before="480" w:after="0" w:line="276" w:lineRule="auto"/>
      <w:outlineLvl w:val="9"/>
    </w:pPr>
    <w:rPr>
      <w:rFonts w:ascii="Cambria" w:hAnsi="Cambria" w:eastAsia="宋体"/>
      <w:color w:val="365F91"/>
      <w:kern w:val="0"/>
      <w:sz w:val="28"/>
      <w:szCs w:val="28"/>
    </w:rPr>
  </w:style>
  <w:style w:type="paragraph" w:customStyle="1" w:styleId="53">
    <w:name w:val="正文 + 行距: 1.5 倍行距"/>
    <w:basedOn w:val="1"/>
    <w:qFormat/>
    <w:uiPriority w:val="0"/>
  </w:style>
  <w:style w:type="paragraph" w:customStyle="1" w:styleId="54">
    <w:name w:val="表栏名"/>
    <w:basedOn w:val="1"/>
    <w:next w:val="45"/>
    <w:qFormat/>
    <w:uiPriority w:val="0"/>
    <w:pPr>
      <w:jc w:val="center"/>
    </w:pPr>
    <w:rPr>
      <w:b/>
      <w:sz w:val="21"/>
    </w:rPr>
  </w:style>
  <w:style w:type="character" w:customStyle="1" w:styleId="55">
    <w:name w:val="标题 8 Char"/>
    <w:link w:val="11"/>
    <w:qFormat/>
    <w:uiPriority w:val="0"/>
    <w:rPr>
      <w:rFonts w:ascii="Cambria" w:hAnsi="Cambria"/>
      <w:kern w:val="2"/>
      <w:sz w:val="24"/>
      <w:szCs w:val="24"/>
    </w:rPr>
  </w:style>
  <w:style w:type="character" w:customStyle="1" w:styleId="56">
    <w:name w:val="标题 7 Char"/>
    <w:link w:val="10"/>
    <w:qFormat/>
    <w:uiPriority w:val="0"/>
    <w:rPr>
      <w:b/>
      <w:bCs/>
      <w:kern w:val="2"/>
      <w:sz w:val="24"/>
      <w:szCs w:val="24"/>
    </w:rPr>
  </w:style>
  <w:style w:type="character" w:customStyle="1" w:styleId="57">
    <w:name w:val="无间隔 Char"/>
    <w:link w:val="51"/>
    <w:qFormat/>
    <w:uiPriority w:val="1"/>
    <w:rPr>
      <w:sz w:val="22"/>
      <w:szCs w:val="22"/>
      <w:lang w:val="en-US" w:eastAsia="zh-CN" w:bidi="ar-SA"/>
    </w:rPr>
  </w:style>
  <w:style w:type="character" w:customStyle="1" w:styleId="58">
    <w:name w:val="一级Bullet Char"/>
    <w:link w:val="49"/>
    <w:qFormat/>
    <w:uiPriority w:val="0"/>
    <w:rPr>
      <w:rFonts w:ascii="Arial" w:hAnsi="Arial" w:eastAsia="宋体"/>
      <w:kern w:val="2"/>
      <w:sz w:val="21"/>
      <w:szCs w:val="21"/>
      <w:lang w:val="en-US" w:eastAsia="zh-CN" w:bidi="ar-SA"/>
    </w:rPr>
  </w:style>
  <w:style w:type="character" w:customStyle="1" w:styleId="59">
    <w:name w:val="标题 9 Char"/>
    <w:link w:val="12"/>
    <w:qFormat/>
    <w:uiPriority w:val="0"/>
    <w:rPr>
      <w:rFonts w:ascii="Cambria" w:hAnsi="Cambria"/>
      <w:kern w:val="2"/>
      <w:sz w:val="21"/>
      <w:szCs w:val="21"/>
    </w:rPr>
  </w:style>
  <w:style w:type="character" w:customStyle="1" w:styleId="60">
    <w:name w:val="页眉 Char"/>
    <w:link w:val="27"/>
    <w:qFormat/>
    <w:uiPriority w:val="99"/>
    <w:rPr>
      <w:kern w:val="2"/>
      <w:sz w:val="18"/>
      <w:szCs w:val="18"/>
    </w:rPr>
  </w:style>
  <w:style w:type="character" w:customStyle="1" w:styleId="61">
    <w:name w:val="列出段落 Char"/>
    <w:link w:val="41"/>
    <w:qFormat/>
    <w:uiPriority w:val="34"/>
    <w:rPr>
      <w:rFonts w:ascii="Calibri" w:hAnsi="Calibri"/>
      <w:kern w:val="2"/>
      <w:sz w:val="21"/>
      <w:szCs w:val="22"/>
    </w:rPr>
  </w:style>
  <w:style w:type="character" w:customStyle="1" w:styleId="62">
    <w:name w:val="标题 6 Char"/>
    <w:link w:val="9"/>
    <w:qFormat/>
    <w:uiPriority w:val="0"/>
    <w:rPr>
      <w:rFonts w:ascii="Cambria" w:hAnsi="Cambria"/>
      <w:b/>
      <w:bCs/>
      <w:kern w:val="2"/>
      <w:sz w:val="24"/>
      <w:szCs w:val="24"/>
    </w:rPr>
  </w:style>
  <w:style w:type="character" w:customStyle="1" w:styleId="63">
    <w:name w:val="样式1 Char"/>
    <w:link w:val="43"/>
    <w:qFormat/>
    <w:uiPriority w:val="0"/>
    <w:rPr>
      <w:kern w:val="2"/>
      <w:sz w:val="21"/>
      <w:szCs w:val="21"/>
    </w:rPr>
  </w:style>
  <w:style w:type="character" w:customStyle="1" w:styleId="64">
    <w:name w:val="页脚 Char"/>
    <w:link w:val="26"/>
    <w:qFormat/>
    <w:uiPriority w:val="99"/>
    <w:rPr>
      <w:kern w:val="2"/>
      <w:sz w:val="18"/>
      <w:szCs w:val="18"/>
    </w:rPr>
  </w:style>
  <w:style w:type="character" w:customStyle="1" w:styleId="65">
    <w:name w:val="标题 5 Char"/>
    <w:link w:val="8"/>
    <w:qFormat/>
    <w:uiPriority w:val="0"/>
    <w:rPr>
      <w:b/>
      <w:bCs/>
      <w:kern w:val="2"/>
      <w:sz w:val="28"/>
      <w:szCs w:val="28"/>
    </w:rPr>
  </w:style>
  <w:style w:type="paragraph" w:customStyle="1" w:styleId="66">
    <w:name w:val="WPSOffice手动目录 1"/>
    <w:qFormat/>
    <w:uiPriority w:val="0"/>
    <w:rPr>
      <w:rFonts w:ascii="Times New Roman" w:hAnsi="Times New Roman" w:eastAsia="宋体" w:cs="Times New Roman"/>
      <w:lang w:val="en-US" w:eastAsia="zh-CN" w:bidi="ar-SA"/>
    </w:rPr>
  </w:style>
  <w:style w:type="paragraph" w:customStyle="1" w:styleId="67">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68">
    <w:name w:val="WPSOffice手动目录 3"/>
    <w:qFormat/>
    <w:uiPriority w:val="0"/>
    <w:pPr>
      <w:ind w:left="400"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9" Type="http://schemas.microsoft.com/office/2011/relationships/people" Target="people.xml"/><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49.emf"/><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header" Target="header2.xml"/><Relationship Id="rId59" Type="http://schemas.openxmlformats.org/officeDocument/2006/relationships/image" Target="media/image43.png"/><Relationship Id="rId58" Type="http://schemas.openxmlformats.org/officeDocument/2006/relationships/image" Target="media/image42.emf"/><Relationship Id="rId57" Type="http://schemas.openxmlformats.org/officeDocument/2006/relationships/oleObject" Target="embeddings/oleObject3.bin"/><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emf"/><Relationship Id="rId5" Type="http://schemas.openxmlformats.org/officeDocument/2006/relationships/header" Target="header1.xml"/><Relationship Id="rId49" Type="http://schemas.openxmlformats.org/officeDocument/2006/relationships/oleObject" Target="embeddings/oleObject2.bin"/><Relationship Id="rId48" Type="http://schemas.openxmlformats.org/officeDocument/2006/relationships/image" Target="media/image34.emf"/><Relationship Id="rId47" Type="http://schemas.openxmlformats.org/officeDocument/2006/relationships/oleObject" Target="embeddings/oleObject1.bin"/><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microsoft.com/office/2011/relationships/commentsExtended" Target="commentsExtended.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jpe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comments" Target="comment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extobjs>
    <extobj name="ECB019B1-382A-4266-B25C-5B523AA43C14-1">
      <extobjdata type="ECB019B1-382A-4266-B25C-5B523AA43C14" data="ewogICAiRmlsZUlkIiA6ICIxNTU2NzM0OTAyMCIsCiAgICJJbWFnZSIgOiAiaVZCT1J3MEtHZ29BQUFBTlNVaEVVZ0FBQXpZQUFBT25DQVlBQUFEeWRkT25BQUFBQ1hCSVdYTUFBQXNUQUFBTEV3RUFtcHdZQUFBZ0FFbEVRVlI0bk96ZGYzek45Zi8vOGR2cmJQYkRaaWJrVGFPWUNQbXhjMUNpYU5RN1A1SitxSHhLcFpKU0taVDIxbHZlL1VUa1IwbjY1YTJVaXQ2cERmUHRoN0tScEhPV1g0azJpb2p5WTdNZjl2UDErdjZ4ZHRxWUdOdk96am4zNitYaTRwelh6OGM1NTdWem5vL1g4eGV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ZScy80Zm9pbWRoQ2hKQUFBQUFrbEVRVlFqeXJuajRYVUFBQUFBU1VWT1JLNUNZSUk9IiwKICAgIlR5cGUiIDogImZsb3ciCn0K"/>
    </extobj>
    <extobj name="ECB019B1-382A-4266-B25C-5B523AA43C14-2">
      <extobjdata type="ECB019B1-382A-4266-B25C-5B523AA43C14" data="ewogICAiRmlsZUlkIiA6ICIyMTUyMjY3MTc1OCIsCiAgICJJbWFnZSIgOiAiaVZCT1J3MEtHZ29BQUFBTlNVaEVVZ0FBQkg0QUFBYnFDQVlBQUFDMzNiZGxBQUFBQ1hCSVdYTUFBQXNUQUFBTEV3RUFtcHdZQUFBZ0FFbEVRVlI0bk96ZGVYeE01LzRIOE0rWlJFUVNZa2xGaWtwYkpGTEZuRmhLRlZYZHRFb0ZSU2tsVktsdVd0dHRpMWFMbHA4dTZ0cTFWNisyM0ZSYnJicFVibERWdERKVDFGSkNFYkZVUWlJTDJlYjUvZkhrekphWjdNbVl5ZWY5ZXMwcmM1NnpQY2tjNXN4M3ZzLzNBW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wNytId0tTWXVOUFpQcUNBQUFBQUVsRlRrU3VRbUNDIiwKICAgIlR5cGUiIDogImZsb3ciCn0K"/>
    </extobj>
    <extobj name="ECB019B1-382A-4266-B25C-5B523AA43C14-3">
      <extobjdata type="ECB019B1-382A-4266-B25C-5B523AA43C14" data="ewogICAiRmlsZUlkIiA6ICIyMTU4OTQwNjM0NyIsCiAgICJJbWFnZSIgOiAiaVZCT1J3MEtHZ29BQUFBTlNVaEVVZ0FBQXZnQUFBTk9DQVlBQUFCa3huZy9BQUFBQ1hCSVdYTUFBQXNUQUFBTEV3RUFtcHdZQUFBZ0FFbEVRVlI0bk96ZGQzZ1U1ZDcvOGM4c1NZQWNlcEVBQWlvQ0trcEpqQUVwQnl4WUlDaTlReFIvaWdZQjZRaHlVT0FSbGFvQ3lrRUZLUUlCQktRSXlFTVJuNEFha0k1U3BJZE9FbUJKTnB1ZDN4K2M3TW1TUWtnQ213enYxM1hsWXZlZTl0MWRadmV6cy9mY0l3R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Group06</Company>
  <Pages>75</Pages>
  <Words>4770</Words>
  <Characters>27189</Characters>
  <Lines>226</Lines>
  <Paragraphs>63</Paragraphs>
  <TotalTime>62</TotalTime>
  <ScaleCrop>false</ScaleCrop>
  <LinksUpToDate>false</LinksUpToDate>
  <CharactersWithSpaces>31896</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2019-01-15T08:45:00Z</dcterms:created>
  <dc:creator>Curl</dc:creator>
  <cp:lastModifiedBy>刘柏豪</cp:lastModifiedBy>
  <dcterms:modified xsi:type="dcterms:W3CDTF">2019-02-27T10:52:49Z</dcterms:modified>
  <dc:title>                                                                           </dc:title>
  <cp:revision>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